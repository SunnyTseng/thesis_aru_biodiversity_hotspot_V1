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0988E" w14:textId="57162AF6" w:rsidR="00E36BC5" w:rsidRDefault="00E36BC5" w:rsidP="004B5EBC">
      <w:pPr>
        <w:jc w:val="center"/>
        <w:rPr>
          <w:b/>
          <w:bCs/>
          <w:szCs w:val="24"/>
        </w:rPr>
      </w:pPr>
      <w:r w:rsidRPr="00E36BC5">
        <w:rPr>
          <w:b/>
          <w:bCs/>
          <w:szCs w:val="24"/>
        </w:rPr>
        <w:t>Integrating</w:t>
      </w:r>
      <w:r w:rsidR="00BF4755">
        <w:rPr>
          <w:b/>
          <w:bCs/>
          <w:szCs w:val="24"/>
        </w:rPr>
        <w:t xml:space="preserve"> passive acoustic monitoring</w:t>
      </w:r>
      <w:r w:rsidRPr="00E36BC5">
        <w:rPr>
          <w:b/>
          <w:bCs/>
          <w:szCs w:val="24"/>
        </w:rPr>
        <w:t xml:space="preserve"> and LiDAR for </w:t>
      </w:r>
      <w:r w:rsidR="00BF4755">
        <w:rPr>
          <w:b/>
          <w:bCs/>
          <w:szCs w:val="24"/>
        </w:rPr>
        <w:t>b</w:t>
      </w:r>
      <w:r w:rsidR="008D3CF3" w:rsidRPr="00E36BC5">
        <w:rPr>
          <w:b/>
          <w:bCs/>
          <w:szCs w:val="24"/>
        </w:rPr>
        <w:t xml:space="preserve">reeding </w:t>
      </w:r>
      <w:r w:rsidR="00BF4755">
        <w:rPr>
          <w:b/>
          <w:bCs/>
          <w:szCs w:val="24"/>
        </w:rPr>
        <w:t>b</w:t>
      </w:r>
      <w:r w:rsidR="008D3CF3" w:rsidRPr="00E36BC5">
        <w:rPr>
          <w:b/>
          <w:bCs/>
          <w:szCs w:val="24"/>
        </w:rPr>
        <w:t xml:space="preserve">ird </w:t>
      </w:r>
      <w:r w:rsidR="00BF4755">
        <w:rPr>
          <w:b/>
          <w:bCs/>
          <w:szCs w:val="24"/>
        </w:rPr>
        <w:t>h</w:t>
      </w:r>
      <w:r w:rsidRPr="00E36BC5">
        <w:rPr>
          <w:b/>
          <w:bCs/>
          <w:szCs w:val="24"/>
        </w:rPr>
        <w:t xml:space="preserve">abitat </w:t>
      </w:r>
      <w:r w:rsidR="00BF4755">
        <w:rPr>
          <w:b/>
          <w:bCs/>
          <w:szCs w:val="24"/>
        </w:rPr>
        <w:t>m</w:t>
      </w:r>
      <w:r w:rsidRPr="00E36BC5">
        <w:rPr>
          <w:b/>
          <w:bCs/>
          <w:szCs w:val="24"/>
        </w:rPr>
        <w:t>odelling</w:t>
      </w:r>
      <w:r w:rsidR="008D3CF3">
        <w:rPr>
          <w:b/>
          <w:bCs/>
          <w:szCs w:val="24"/>
        </w:rPr>
        <w:t xml:space="preserve"> in</w:t>
      </w:r>
      <w:r w:rsidRPr="00E36BC5">
        <w:rPr>
          <w:b/>
          <w:bCs/>
          <w:szCs w:val="24"/>
        </w:rPr>
        <w:t xml:space="preserve"> a </w:t>
      </w:r>
      <w:r w:rsidR="00BF4755">
        <w:rPr>
          <w:b/>
          <w:bCs/>
          <w:szCs w:val="24"/>
        </w:rPr>
        <w:t>w</w:t>
      </w:r>
      <w:r w:rsidRPr="00E36BC5">
        <w:rPr>
          <w:b/>
          <w:bCs/>
          <w:szCs w:val="24"/>
        </w:rPr>
        <w:t xml:space="preserve">orking </w:t>
      </w:r>
      <w:r w:rsidR="00BF4755">
        <w:rPr>
          <w:b/>
          <w:bCs/>
          <w:szCs w:val="24"/>
        </w:rPr>
        <w:t>f</w:t>
      </w:r>
      <w:r w:rsidRPr="00E36BC5">
        <w:rPr>
          <w:b/>
          <w:bCs/>
          <w:szCs w:val="24"/>
        </w:rPr>
        <w:t>orest</w:t>
      </w:r>
    </w:p>
    <w:p w14:paraId="72C74BDA" w14:textId="7DAD384C" w:rsidR="00566B02" w:rsidRPr="00B725F5" w:rsidRDefault="00301A44" w:rsidP="004B5EBC">
      <w:pPr>
        <w:pStyle w:val="Heading1"/>
        <w:rPr>
          <w:lang w:val="en-US"/>
        </w:rPr>
      </w:pPr>
      <w:r w:rsidRPr="00301A44">
        <w:rPr>
          <w:lang w:val="en-US"/>
        </w:rPr>
        <w:t>Abstract</w:t>
      </w:r>
    </w:p>
    <w:p w14:paraId="6E5B1625" w14:textId="290D5317" w:rsidR="00484CBA" w:rsidRDefault="001F2ADB" w:rsidP="00904063">
      <w:r w:rsidRPr="002270D1">
        <w:t xml:space="preserve">Accurately </w:t>
      </w:r>
      <w:r w:rsidR="00AA3021" w:rsidRPr="002270D1">
        <w:rPr>
          <w:lang w:eastAsia="zh-TW"/>
        </w:rPr>
        <w:t>modelling</w:t>
      </w:r>
      <w:r w:rsidRPr="002270D1">
        <w:t xml:space="preserve"> bird species richness is essential for guiding conservation and forest management decisions; however, traditional ground-based surveys are often limited in spatial and temporal coverage.</w:t>
      </w:r>
      <w:r w:rsidRPr="001F2ADB">
        <w:t xml:space="preserve"> Here, we integrated passive acoustic monitoring and LiDAR-derived habitat covariates to model breeding </w:t>
      </w:r>
      <w:r w:rsidR="00530900">
        <w:t>song</w:t>
      </w:r>
      <w:r w:rsidRPr="001F2ADB">
        <w:t>bird richness</w:t>
      </w:r>
      <w:r w:rsidR="009E19B9">
        <w:t xml:space="preserve"> (composed of 40 target species) </w:t>
      </w:r>
      <w:r w:rsidRPr="001F2ADB">
        <w:t xml:space="preserve">within the John Prince Research Forest, a </w:t>
      </w:r>
      <w:proofErr w:type="gramStart"/>
      <w:r w:rsidR="00FB01CB">
        <w:t>16,000 ha</w:t>
      </w:r>
      <w:proofErr w:type="gramEnd"/>
      <w:r w:rsidR="00FB01CB">
        <w:t xml:space="preserve"> </w:t>
      </w:r>
      <w:r w:rsidRPr="001F2ADB">
        <w:t>managed working forest in central British Columbia, Canada. Acoustic data were collected from 59 sites over three breeding seasons using autonomous recording units (ARUs)</w:t>
      </w:r>
      <w:r w:rsidR="00A9778F">
        <w:t xml:space="preserve"> to inform site-level richness, which </w:t>
      </w:r>
      <w:r w:rsidR="00743F39">
        <w:t xml:space="preserve">was </w:t>
      </w:r>
      <w:r w:rsidR="00A9778F">
        <w:t xml:space="preserve">then compared to 17 LiDAR covariates calculated </w:t>
      </w:r>
      <w:r w:rsidR="00FB2151">
        <w:t xml:space="preserve">using </w:t>
      </w:r>
      <w:r w:rsidR="00A9778F">
        <w:t>a</w:t>
      </w:r>
      <w:r w:rsidR="00A9778F" w:rsidRPr="001F2ADB">
        <w:t xml:space="preserve"> 100-m buffer around each site</w:t>
      </w:r>
      <w:r w:rsidR="00A9778F">
        <w:t xml:space="preserve">. </w:t>
      </w:r>
      <w:r w:rsidR="00530900" w:rsidRPr="00530900">
        <w:t xml:space="preserve">Our results showed that none of the LiDAR covariates strongly predicted richness </w:t>
      </w:r>
      <w:r w:rsidR="00517D8F">
        <w:t>of breeding songbirds</w:t>
      </w:r>
      <w:r w:rsidR="00530900" w:rsidRPr="00530900">
        <w:t>, and only one covariate</w:t>
      </w:r>
      <w:r w:rsidR="00517D8F">
        <w:t xml:space="preserve">, </w:t>
      </w:r>
      <w:r w:rsidR="00530900" w:rsidRPr="00530900">
        <w:t>the proportion of deciduous trees</w:t>
      </w:r>
      <w:r w:rsidR="00517D8F">
        <w:t xml:space="preserve">, </w:t>
      </w:r>
      <w:r w:rsidR="00530900" w:rsidRPr="00530900">
        <w:t>showed a weak positive association for a species</w:t>
      </w:r>
      <w:r w:rsidR="00517D8F">
        <w:t xml:space="preserve"> sub-</w:t>
      </w:r>
      <w:r w:rsidR="00530900" w:rsidRPr="00530900">
        <w:t xml:space="preserve">group. Vertical canopy structure and other commonly </w:t>
      </w:r>
      <w:r w:rsidR="00FB2151">
        <w:t>used</w:t>
      </w:r>
      <w:r w:rsidR="00FB2151" w:rsidRPr="00530900">
        <w:t xml:space="preserve"> </w:t>
      </w:r>
      <w:r w:rsidR="00530900" w:rsidRPr="00530900">
        <w:t>LiDAR metrics had limited explanatory power, likely reflecting the heterogeneous habitat preferences among breeding songbirds and the generally similar richness across sites. Overall, this study demonstrates the potential of integrating PAM and LiDAR to quantify biodiversity in working forests and highlights the importance of standardized approaches for large-scale acoustic monitoring.</w:t>
      </w:r>
    </w:p>
    <w:p w14:paraId="7BEB02DD" w14:textId="77777777" w:rsidR="00484CBA" w:rsidRDefault="00484CBA" w:rsidP="00904063"/>
    <w:p w14:paraId="607A40F6" w14:textId="6E38929E" w:rsidR="009502AF" w:rsidRPr="001F2ADB" w:rsidRDefault="009502AF" w:rsidP="00904063">
      <w:r>
        <w:rPr>
          <w:lang w:val="en-US"/>
        </w:rPr>
        <w:br w:type="page"/>
      </w:r>
    </w:p>
    <w:p w14:paraId="6DD56E88" w14:textId="3C9CDFA5" w:rsidR="00EC04E6" w:rsidRPr="0041514A" w:rsidRDefault="00301A44" w:rsidP="0041514A">
      <w:r w:rsidRPr="0041514A">
        <w:rPr>
          <w:b/>
          <w:bCs/>
          <w:lang w:val="en-US"/>
        </w:rPr>
        <w:lastRenderedPageBreak/>
        <w:t>Introduction</w:t>
      </w:r>
      <w:r w:rsidR="00EC04E6" w:rsidRPr="00EC04E6">
        <w:rPr>
          <w:color w:val="000000" w:themeColor="text1"/>
        </w:rPr>
        <w:br/>
      </w:r>
      <w:r w:rsidR="002270D1">
        <w:rPr>
          <w:color w:val="000000" w:themeColor="text1"/>
        </w:rPr>
        <w:t>Identifying</w:t>
      </w:r>
      <w:r w:rsidR="002A5877">
        <w:rPr>
          <w:color w:val="000000" w:themeColor="text1"/>
        </w:rPr>
        <w:t xml:space="preserve"> </w:t>
      </w:r>
      <w:r w:rsidR="00BF4755">
        <w:rPr>
          <w:color w:val="000000" w:themeColor="text1"/>
        </w:rPr>
        <w:t xml:space="preserve">bird </w:t>
      </w:r>
      <w:r w:rsidR="002A5877">
        <w:rPr>
          <w:color w:val="000000" w:themeColor="text1"/>
        </w:rPr>
        <w:t xml:space="preserve">species richness </w:t>
      </w:r>
      <w:r w:rsidR="002270D1">
        <w:rPr>
          <w:color w:val="000000" w:themeColor="text1"/>
        </w:rPr>
        <w:t xml:space="preserve">and its association with habitat </w:t>
      </w:r>
      <w:r w:rsidR="00EC04E6" w:rsidRPr="00EC04E6">
        <w:rPr>
          <w:color w:val="000000" w:themeColor="text1"/>
        </w:rPr>
        <w:t xml:space="preserve">is crucial for guiding conservation </w:t>
      </w:r>
      <w:r w:rsidR="00EC04E6" w:rsidRPr="0041514A">
        <w:rPr>
          <w:color w:val="000000" w:themeColor="text1"/>
        </w:rPr>
        <w:t xml:space="preserve">priorities </w:t>
      </w:r>
      <w:r w:rsidR="009370D7">
        <w:rPr>
          <w:color w:val="000000" w:themeColor="text1"/>
        </w:rPr>
        <w:t xml:space="preserve">for different species </w:t>
      </w:r>
      <w:r w:rsidR="00753CCC" w:rsidRPr="0041514A">
        <w:rPr>
          <w:color w:val="000000" w:themeColor="text1"/>
        </w:rPr>
        <w:fldChar w:fldCharType="begin"/>
      </w:r>
      <w:r w:rsidR="008B1364">
        <w:rPr>
          <w:color w:val="000000" w:themeColor="text1"/>
        </w:rPr>
        <w:instrText xml:space="preserve"> ADDIN ZOTERO_ITEM CSL_CITATION {"citationID":"ChlvjjO4","properties":{"formattedCitation":"(Francis and Currie 2003; Hawkins et al. 2003)","plainCitation":"(Francis and Currie 2003; Hawkins et al. 2003)","noteIndex":0},"citationItems":[{"id":220,"uris":["http://zotero.org/users/12201677/items/RZX4LE28"],"itemData":{"id":220,"type":"article-journal","abstract":"Species richness, the simplest index of biodiversity, varies greatly over broad                     spatial scales. Richness‐climate relationships often account for &gt;80%                     of the spatial variance in richness. However, it has been suggested that                     richness‐climate relationships differ significantly among geographic                     regions and that there is no globally consistent relationship. This study                     investigated the global patterns of species and family richness of angiosperms                     in relation to climate. We found that models relating angiosperm richness to                     mean annual temperature, annual water deficit, and their interaction or models                     relating richness to annual potential evapotranspiration and water deficit are                     both globally consistent and very strong and are independent of the diverse                     evolutionary histories and functional assemblages of plants in different parts                     of the world. Thus, effects of other factors such as evolutionary history,                     postglacial dispersal, soil nutrients, topography, or other climatic variables                     either must be quite minor over broad scales (because there is little residual                     variation left to explain) or they must be strongly collinear with global                     patterns of climate. The correlations shown here must be predicted by any                     successful hypothesis of mechanisms controlling richness patterns.","container-title":"The American Naturalist","DOI":"10.1086/368223","ISSN":"0003-0147","issue":"4","note":"publisher: The University of Chicago Press","page":"523-536","source":"journals.uchicago.edu (Atypon)","title":"A Globally Consistent Richness‐Climate Relationship for Angiosperms.","volume":"161","author":[{"family":"Francis","given":"Anthony P."},{"family":"Currie","given":"David J."}],"issued":{"date-parts":[["2003",4]]}}},{"id":224,"uris":["http://zotero.org/users/12201677/items/A9UM6FGK"],"itemData":{"id":224,"type":"article-journal","abstract":"It is often claimed that we do not understand the forces driving the global diversity gradient. However, an extensive literature suggests that contemporary climate constrains terrestrial taxonomic richness over broad geographic extents. Here, we review the empirical literature to examine the nature and form of the relationship between climate and richness. Our goals were to document the support for the climatically based energy hypothesis, and within the constraints imposed by correlative analyses, to evaluate two versions of the hypothesis: the productivity and ambient energy hypotheses. Focusing on studies extending over 800 km, we found that measures of energy, water, or water–energy balance explain spatial variation in richness better than other climatic and non-climatic variables in 82 of 85 cases. Even when considered individually and in isolation, water/energy variables explain on average over 60% of the variation in the richness of a wide range of plant and animal groups. Further, water variables usually represent the strongest predictors in the tropics, subtropics, and warm temperate zones, whereas energy variables (for animals) or water–energy variables (for plants) dominate in high latitudes. We conclude that the interaction between water and energy, either directly or indirectly (via plant productivity), provides a strong explanation for globally extensive plant and animal diversity gradients, but for animals there also is a latitudinal shift in the relative importance of ambient energy vs. water moving from the poles to the equator. Although contemporary climate is not the only factor influencing species richness and may not explain the diversity pattern for all taxonomic groups, it is clear that understanding water–energy dynamics is critical to future biodiversity research. Analyses that do not include water–energy variables are missing a key component for explaining broad-scale patterns of diversity.","container-title":"Ecology","DOI":"10.1890/03-8006","ISSN":"1939-9170","issue":"12","language":"en","license":"© 2003 by the Ecological Society of America","note":"_eprint: https://esajournals.onlinelibrary.wiley.com/doi/pdf/10.1890/03-8006","page":"3105-3117","source":"Wiley Online Library","title":"Energy, Water, and Broad-Scale Geographic Patterns of Species Richness","volume":"84","author":[{"family":"Hawkins","given":"Bradford A."},{"family":"Field","given":"Richard"},{"family":"Cornell","given":"Howard V."},{"family":"Currie","given":"David J."},{"family":"Guégan","given":"Jean-François"},{"family":"Kaufman","given":"Dawn M."},{"family":"Kerr","given":"Jeremy T."},{"family":"Mittelbach","given":"Gary G."},{"family":"Oberdorff","given":"Thierry"},{"family":"O'Brien","given":"Eileen M."},{"family":"Porter","given":"Eric E."},{"family":"Turner","given":"John R. G."}],"issued":{"date-parts":[["2003"]]}}}],"schema":"https://github.com/citation-style-language/schema/raw/master/csl-citation.json"} </w:instrText>
      </w:r>
      <w:r w:rsidR="00753CCC" w:rsidRPr="0041514A">
        <w:rPr>
          <w:color w:val="000000" w:themeColor="text1"/>
        </w:rPr>
        <w:fldChar w:fldCharType="separate"/>
      </w:r>
      <w:r w:rsidR="00762858" w:rsidRPr="00762858">
        <w:rPr>
          <w:rFonts w:cs="Times New Roman"/>
        </w:rPr>
        <w:t>(Francis and Currie 2003; Hawkins et al. 2003)</w:t>
      </w:r>
      <w:r w:rsidR="00753CCC" w:rsidRPr="0041514A">
        <w:rPr>
          <w:color w:val="000000" w:themeColor="text1"/>
        </w:rPr>
        <w:fldChar w:fldCharType="end"/>
      </w:r>
      <w:r w:rsidR="00EC04E6" w:rsidRPr="0041514A">
        <w:rPr>
          <w:color w:val="000000" w:themeColor="text1"/>
        </w:rPr>
        <w:t>. Traditionally, estimates of richness rel</w:t>
      </w:r>
      <w:r w:rsidR="00FE7D0B">
        <w:rPr>
          <w:color w:val="000000" w:themeColor="text1"/>
        </w:rPr>
        <w:t>ied</w:t>
      </w:r>
      <w:r w:rsidR="00EC04E6" w:rsidRPr="0041514A">
        <w:rPr>
          <w:color w:val="000000" w:themeColor="text1"/>
        </w:rPr>
        <w:t xml:space="preserve"> on ground-based bird surveys that provide</w:t>
      </w:r>
      <w:r w:rsidR="00BD7827">
        <w:rPr>
          <w:color w:val="000000" w:themeColor="text1"/>
        </w:rPr>
        <w:t>d</w:t>
      </w:r>
      <w:r w:rsidR="00EC04E6" w:rsidRPr="0041514A">
        <w:rPr>
          <w:color w:val="000000" w:themeColor="text1"/>
        </w:rPr>
        <w:t xml:space="preserve"> direct observations of species presence. To extend beyond surveyed locations, models have been developed to predict bird </w:t>
      </w:r>
      <w:r w:rsidR="002A5877" w:rsidRPr="0041514A">
        <w:rPr>
          <w:color w:val="000000" w:themeColor="text1"/>
        </w:rPr>
        <w:t>richness</w:t>
      </w:r>
      <w:r w:rsidR="00EC04E6" w:rsidRPr="0041514A">
        <w:rPr>
          <w:color w:val="000000" w:themeColor="text1"/>
        </w:rPr>
        <w:t xml:space="preserve"> using habitat covariates, thereby linking biodiversity patterns to environmental </w:t>
      </w:r>
      <w:r w:rsidR="002A5877" w:rsidRPr="0041514A">
        <w:rPr>
          <w:color w:val="000000" w:themeColor="text1"/>
        </w:rPr>
        <w:t>drivers</w:t>
      </w:r>
      <w:r w:rsidR="00EC04E6" w:rsidRPr="0041514A">
        <w:rPr>
          <w:color w:val="000000" w:themeColor="text1"/>
        </w:rPr>
        <w:t xml:space="preserve"> and supporting conservation and management decisions </w:t>
      </w:r>
      <w:r w:rsidR="00324D7E" w:rsidRPr="0041514A">
        <w:rPr>
          <w:color w:val="000000" w:themeColor="text1"/>
        </w:rPr>
        <w:fldChar w:fldCharType="begin"/>
      </w:r>
      <w:r w:rsidR="008B1364">
        <w:rPr>
          <w:color w:val="000000" w:themeColor="text1"/>
        </w:rPr>
        <w:instrText xml:space="preserve"> ADDIN ZOTERO_ITEM CSL_CITATION {"citationID":"dEcYjll7","properties":{"formattedCitation":"(Rahbek et al. 2006)","plainCitation":"(Rahbek et al. 2006)","noteIndex":0},"citationItems":[{"id":227,"uris":["http://zotero.org/users/12201677/items/BR9EZ9AL"],"itemData":{"id":227,"type":"article-journal","abstract":"The causes of global variation in species richness have been debated for nearly two centuries with no clear resolution in sight. Competing hypotheses have typically been evaluated with correlative models that do not explicitly incorporate the mechanisms responsible for biotic diversity gradients. Here, we employ a fundamentally different approach that uses spatially explicit Monte Carlo models of the placement of cohesive geographical ranges in an environmentally heterogeneous landscape. These models predict species richness of endemic South American birds (2248 species) measured at a continental scale. We demonstrate that the principal single-factor and composite (species-energy, water-energy and temperature-kinetics) models proposed thus far fail to predict (r2</w:instrText>
      </w:r>
      <w:r w:rsidR="008B1364">
        <w:rPr>
          <w:rFonts w:ascii="Cambria Math" w:hAnsi="Cambria Math" w:cs="Cambria Math"/>
          <w:color w:val="000000" w:themeColor="text1"/>
        </w:rPr>
        <w:instrText>⩽</w:instrText>
      </w:r>
      <w:r w:rsidR="008B1364">
        <w:rPr>
          <w:color w:val="000000" w:themeColor="text1"/>
        </w:rPr>
        <w:instrText xml:space="preserve">0.05) the richness of species with small to moderately large geographical ranges (first three range-size quartiles). These species constitute the bulk of the avifauna and are primary targets for conservation. Climate-driven models performed reasonably well only for species with the largest geographical ranges (fourth quartile) when range cohesion was enforced. Our analyses suggest that present models inadequately explain the extraordinary diversity of avian species in the montane tropics, the most species-rich region on Earth. Our findings imply that correlative climatic models substantially underestimate the importance of historical factors and small-scale niche-driven assembly processes in shaping contemporary species-richness patterns.","container-title":"Proceedings of the Royal Society B: Biological Sciences","DOI":"10.1098/rspb.2006.3700","issue":"1607","note":"publisher: Royal Society","page":"165-174","source":"royalsocietypublishing.org (Atypon)","title":"Predicting continental-scale patterns of bird species richness with spatially explicit models","volume":"274","author":[{"family":"Rahbek","given":"Carsten"},{"family":"Gotelli","given":"Nicholas J"},{"family":"Colwell","given":"Robert K"},{"family":"Entsminger","given":"Gary L"},{"family":"Rangel","given":"Thiago Fernando L.V.B"},{"family":"Graves","given":"Gary R"}],"issued":{"date-parts":[["2006",10,20]]}}}],"schema":"https://github.com/citation-style-language/schema/raw/master/csl-citation.json"} </w:instrText>
      </w:r>
      <w:r w:rsidR="00324D7E" w:rsidRPr="0041514A">
        <w:rPr>
          <w:color w:val="000000" w:themeColor="text1"/>
        </w:rPr>
        <w:fldChar w:fldCharType="separate"/>
      </w:r>
      <w:r w:rsidR="00762858" w:rsidRPr="00762858">
        <w:rPr>
          <w:rFonts w:cs="Times New Roman"/>
        </w:rPr>
        <w:t>(Rahbek et al. 2006)</w:t>
      </w:r>
      <w:r w:rsidR="00324D7E" w:rsidRPr="0041514A">
        <w:rPr>
          <w:color w:val="000000" w:themeColor="text1"/>
        </w:rPr>
        <w:fldChar w:fldCharType="end"/>
      </w:r>
      <w:r w:rsidR="00EC04E6" w:rsidRPr="0041514A">
        <w:rPr>
          <w:color w:val="000000" w:themeColor="text1"/>
        </w:rPr>
        <w:t>. In working forests, such models are particularly valuable for identifying priority areas for conservation, informing harvest planning, and evaluating the ecological impacts of forest management strategies</w:t>
      </w:r>
      <w:r w:rsidR="0041514A" w:rsidRPr="0041514A">
        <w:rPr>
          <w:color w:val="000000" w:themeColor="text1"/>
        </w:rPr>
        <w:t xml:space="preserve"> (e.g., </w:t>
      </w:r>
      <w:r w:rsidR="0041514A" w:rsidRPr="0041514A">
        <w:fldChar w:fldCharType="begin"/>
      </w:r>
      <w:r w:rsidR="0041514A">
        <w:instrText xml:space="preserve"> ADDIN ZOTERO_ITEM CSL_CITATION {"citationID":"IgfnNMeg","properties":{"formattedCitation":"(Maes et al., 2005)","plainCitation":"(Maes et al., 2005)","dontUpdate":true,"noteIndex":0},"citationItems":[{"id":229,"uris":["http://zotero.org/users/12201677/items/338WSKWK"],"itemData":{"id":229,"type":"article-journal","abstract":"The present-day geographic distribution of individual species of five taxonomic groups (plants, dragonflies, butterflies, herpetofauna and breeding birds) is relatively well-known on a small scale (5 × 5 km squares) in Flanders (north Belgium). These data allow identification of areas with a high diversity within each of the species groups. However, differences in mapping intensity and coverage hamper straightforward comparisons of species-rich areas among the taxonomic groups. To overcome this problem, we modelled the species richness of each taxonomic group separately using various environmental characteristics as predictor variables (area of different land use types, biotope diversity, topographic and climatic features). We applied forward stepwise multiple regression to build the models, using a subset of well-surveyed squares. A separate set of equally well-surveyed squares was used to test the predictions of the models. The coincidence of geographic areas with high predicted species richness was remarkably high among the four faunal groups, but much lower between plants and each of the four faunal groups. Thus, the four investigated faunal groups can be used as relatively good indicator taxa for one another in Flanders, at least for their within-group species diversity. A mean predicted species diversity per mapping square was also estimated by averaging the standardised predicted species richness over the five taxonomic groups, to locate the regions that were predicted as being the most species-rich for all five investigated taxonomic groups together. Finally, the applicability of predictive modelling in nature conservation policy both in Flanders and in other regions is discussed.","container-title":"Biodiversity &amp; Conservation","DOI":"10.1007/s10531-004-9662-x","ISSN":"1572-9710","issue":"6","journalAbbreviation":"Biodivers Conserv","language":"en","page":"1345-1364","source":"Springer Link","title":"Species richness coincidence: conservation strategies based on predictive modelling","title-short":"Species richness coincidence","volume":"14","author":[{"family":"Maes","given":"Dirk"},{"family":"Bauwens","given":"Dirk"},{"family":"De Bruyn","given":"Luc"},{"family":"Anselin","given":"Anny"},{"family":"Vermeersch","given":"Glenn"},{"family":"Van Landuyt","given":"Wouter"},{"family":"De Knijf","given":"Geert"},{"family":"Gilbert","given":"Marius"}],"issued":{"date-parts":[["2005",6,1]]}}}],"schema":"https://github.com/citation-style-language/schema/raw/master/csl-citation.json"} </w:instrText>
      </w:r>
      <w:r w:rsidR="0041514A" w:rsidRPr="0041514A">
        <w:fldChar w:fldCharType="separate"/>
      </w:r>
      <w:r w:rsidR="0041514A" w:rsidRPr="0041514A">
        <w:rPr>
          <w:rFonts w:cs="Times New Roman"/>
        </w:rPr>
        <w:t>Maes et al., 2005)</w:t>
      </w:r>
      <w:r w:rsidR="0041514A" w:rsidRPr="0041514A">
        <w:fldChar w:fldCharType="end"/>
      </w:r>
      <w:r w:rsidR="00EC04E6" w:rsidRPr="0041514A">
        <w:rPr>
          <w:color w:val="000000" w:themeColor="text1"/>
        </w:rPr>
        <w:t>.</w:t>
      </w:r>
    </w:p>
    <w:p w14:paraId="2FFE4DF2" w14:textId="7499285D" w:rsidR="00EC04E6" w:rsidRPr="00EC04E6" w:rsidRDefault="00EC04E6" w:rsidP="00EC04E6">
      <w:pPr>
        <w:rPr>
          <w:color w:val="000000" w:themeColor="text1"/>
        </w:rPr>
      </w:pPr>
      <w:r w:rsidRPr="00EC04E6">
        <w:rPr>
          <w:color w:val="000000" w:themeColor="text1"/>
        </w:rPr>
        <w:t xml:space="preserve">Obtaining accurate and comprehensive data on bird </w:t>
      </w:r>
      <w:r w:rsidR="002A5877">
        <w:rPr>
          <w:color w:val="000000" w:themeColor="text1"/>
        </w:rPr>
        <w:t>richness</w:t>
      </w:r>
      <w:r w:rsidRPr="00EC04E6">
        <w:rPr>
          <w:color w:val="000000" w:themeColor="text1"/>
        </w:rPr>
        <w:t>, however, remains challenging. Ground-based surveys</w:t>
      </w:r>
      <w:r w:rsidR="002270D1">
        <w:rPr>
          <w:color w:val="000000" w:themeColor="text1"/>
        </w:rPr>
        <w:t>, such as point counts and transects,</w:t>
      </w:r>
      <w:r w:rsidRPr="00EC04E6">
        <w:rPr>
          <w:color w:val="000000" w:themeColor="text1"/>
        </w:rPr>
        <w:t xml:space="preserve"> are labor-intensive, time-consuming, and often limited in spatial and temporal coverage, making it difficult to monitor large or remote areas effectively. Moreover, habitat covariates derived from conventional remote sensing methods, such as satellite imagery or aerial photography, generally emphasize horizontal landscape features. </w:t>
      </w:r>
      <w:r w:rsidR="002A5877">
        <w:rPr>
          <w:color w:val="000000" w:themeColor="text1"/>
        </w:rPr>
        <w:t>However,</w:t>
      </w:r>
      <w:r w:rsidRPr="00EC04E6">
        <w:rPr>
          <w:color w:val="000000" w:themeColor="text1"/>
        </w:rPr>
        <w:t xml:space="preserve"> vertical habitat structur</w:t>
      </w:r>
      <w:r w:rsidR="002A5877">
        <w:rPr>
          <w:color w:val="000000" w:themeColor="text1"/>
        </w:rPr>
        <w:t>e</w:t>
      </w:r>
      <w:r w:rsidR="00AA3021">
        <w:rPr>
          <w:rFonts w:hint="eastAsia"/>
          <w:color w:val="000000" w:themeColor="text1"/>
          <w:lang w:eastAsia="zh-TW"/>
        </w:rPr>
        <w:t xml:space="preserve">, </w:t>
      </w:r>
      <w:r w:rsidRPr="00EC04E6">
        <w:rPr>
          <w:color w:val="000000" w:themeColor="text1"/>
        </w:rPr>
        <w:t>such as canopy height, foliage density, and understory complexity</w:t>
      </w:r>
      <w:r w:rsidR="00AA3021">
        <w:rPr>
          <w:rFonts w:hint="eastAsia"/>
          <w:color w:val="000000" w:themeColor="text1"/>
          <w:lang w:eastAsia="zh-TW"/>
        </w:rPr>
        <w:t xml:space="preserve">, </w:t>
      </w:r>
      <w:r w:rsidRPr="00EC04E6">
        <w:rPr>
          <w:color w:val="000000" w:themeColor="text1"/>
        </w:rPr>
        <w:t>plays a critical role in shaping bird communities</w:t>
      </w:r>
      <w:r w:rsidR="00C41668">
        <w:rPr>
          <w:color w:val="000000" w:themeColor="text1"/>
        </w:rPr>
        <w:t xml:space="preserve"> </w:t>
      </w:r>
      <w:r w:rsidR="00C41668">
        <w:rPr>
          <w:color w:val="000000" w:themeColor="text1"/>
        </w:rPr>
        <w:fldChar w:fldCharType="begin"/>
      </w:r>
      <w:r w:rsidR="008B1364">
        <w:rPr>
          <w:color w:val="000000" w:themeColor="text1"/>
        </w:rPr>
        <w:instrText xml:space="preserve"> ADDIN ZOTERO_ITEM CSL_CITATION {"citationID":"vppZXhSa","properties":{"formattedCitation":"(Culbert et al. 2013)","plainCitation":"(Culbert et al. 2013)","noteIndex":0},"citationItems":[{"id":240,"uris":["http://zotero.org/users/12201677/items/LMDKWL25"],"itemData":{"id":240,"type":"article-journal","abstract":"With limited resources for habitat conservation, the accurate identification of high-value avian habitat is crucial. Habitat structure affects avian biodiversity but is difficult to quantify over broad extents. Our goal was to identify which measures of vertical and horizontal habitat structure are most strongly related to patterns of avian biodiversity across the conterminous United States and to determine whether new measures of vertical structure are complementary to existing, primarily horizontal, measures. For 2,546 North American Breeding Bird Survey routes across the conterminous United States, we calculated canopy height and biomass from the National Biomass and Carbon Dataset (NBCD) as measures of vertical habitat structure and used land-cover composition and configuration metrics from the 2001 National Land Cover Database (NLCD) as measures of horizontal habitat structure. Avian species richness was calculated for each route for all birds and three habitat guilds. Avian species richness was significantly related to measures derived from both the NBCD and NLCD. The combination of horizontal and vertical habitat structure measures was most powerful, yielding high R2 values for nationwide models of forest (0.70) and grassland (0.48) bird species richness. New measures of vertical structure proved complementary to measures of horizontal structure. These data allow the efficient quantification of habitat structure over broad scales, thus informing better land management and bird conservation.","container-title":"The Auk","DOI":"10.1525/auk.2013.13007","ISSN":"1938-4254","issue":"4","journalAbbreviation":"Auk","page":"656-665","source":"Silverchair","title":"The Influence of Vertical and Horizontal Habitat Structure on Nationwide Patterns of Avian Biodiversity","volume":"130","author":[{"family":"Culbert","given":"Patrick D."},{"family":"Radeloff","given":"Volker C."},{"family":"Flather","given":"Curtis H."},{"family":"Kellndorfer","given":"Josef M."},{"family":"Rittenhouse","given":"Chadwick D."},{"family":"Pidgeon","given":"Anna M."}],"issued":{"date-parts":[["2013",10,1]]}}}],"schema":"https://github.com/citation-style-language/schema/raw/master/csl-citation.json"} </w:instrText>
      </w:r>
      <w:r w:rsidR="00C41668">
        <w:rPr>
          <w:color w:val="000000" w:themeColor="text1"/>
        </w:rPr>
        <w:fldChar w:fldCharType="separate"/>
      </w:r>
      <w:r w:rsidR="00762858" w:rsidRPr="00762858">
        <w:rPr>
          <w:rFonts w:cs="Times New Roman"/>
        </w:rPr>
        <w:t>(Culbert et al. 2013)</w:t>
      </w:r>
      <w:r w:rsidR="00C41668">
        <w:rPr>
          <w:color w:val="000000" w:themeColor="text1"/>
        </w:rPr>
        <w:fldChar w:fldCharType="end"/>
      </w:r>
      <w:r w:rsidRPr="00EC04E6">
        <w:rPr>
          <w:color w:val="000000" w:themeColor="text1"/>
        </w:rPr>
        <w:t xml:space="preserve">. These vertical attributes are </w:t>
      </w:r>
      <w:r w:rsidR="00C41668">
        <w:rPr>
          <w:color w:val="000000" w:themeColor="text1"/>
        </w:rPr>
        <w:t>hard to capture with</w:t>
      </w:r>
      <w:r w:rsidRPr="00EC04E6">
        <w:rPr>
          <w:color w:val="000000" w:themeColor="text1"/>
        </w:rPr>
        <w:t xml:space="preserve"> traditional remote sensing products, limiting the ecological relevance of bird–habitat models </w:t>
      </w:r>
      <w:r w:rsidR="00C41668">
        <w:rPr>
          <w:color w:val="000000" w:themeColor="text1"/>
        </w:rPr>
        <w:fldChar w:fldCharType="begin"/>
      </w:r>
      <w:r w:rsidR="00762858">
        <w:rPr>
          <w:color w:val="000000" w:themeColor="text1"/>
        </w:rPr>
        <w:instrText xml:space="preserve"> ADDIN ZOTERO_ITEM CSL_CITATION {"citationID":"pePG7Atk","properties":{"formattedCitation":"(Gottschalk et al. 2005)","plainCitation":"(Gottschalk et al. 2005)","noteIndex":0},"citationItems":[{"id":243,"uris":["http://zotero.org/users/12201677/items/PWD4Y5NT"],"itemData":{"id":243,"type":"article-journal","abstract":"The application of remote sensing and Geographic Information Systems (GIS) technologies provides powerful tools when used to investigate wildlife and its habitat for an analysis or modelling approach. In this context, birds have been of great and progressive value as biological and environmental indicators. In order to learn about the common approaches used—its methods, processing steps, trends, advantages and challenges—over 120 representative publications of the last 30 years that made use of satellite images for avian applications have been reviewed. The reviewed studies have shown that GIS‐based analyses of satellite and bird data have been well established for efficient ecosystem descriptions and species modelling within a large range of scales and habitats. In order to improve the quality of inference and for comparative analyses, it is recommended that further studies are documented in detail. Also, in order to verify and improve the obtained results, additional ground data on the main structure of the vegetation relevant to the bird species in question are usually necessary. Satellite‐based remote sensing applications in ornithology could be used increasingly for assisting in habitat evaluation, habitat modelling and monitoring programmes and in achieving overall wildlife conservation and management objectives effectively. This is especially true for remote regions of the world that are difficult to access where few habitat studies have been undertaken to date but whose study is urgently needed.","container-title":"International Journal of Remote Sensing","DOI":"10.1080/01431160512331338041","ISSN":"0143-1161","issue":"12","note":"publisher: Taylor &amp; Francis\n_eprint: https://doi.org/10.1080/01431160512331338041","page":"2631-2656","source":"Taylor and Francis+NEJM","title":"Review article: Thirty years of analysing and modelling avian habitat relationships using satellite imagery data: a review","title-short":"Review article","volume":"26","author":[{"family":"Gottschalk","given":"T. K."},{"family":"Huettmann","given":"F."},{"family":"Ehlers","given":"M."}],"issued":{"date-parts":[["2005",6,20]]}}}],"schema":"https://github.com/citation-style-language/schema/raw/master/csl-citation.json"} </w:instrText>
      </w:r>
      <w:r w:rsidR="00C41668">
        <w:rPr>
          <w:color w:val="000000" w:themeColor="text1"/>
        </w:rPr>
        <w:fldChar w:fldCharType="separate"/>
      </w:r>
      <w:r w:rsidR="00762858" w:rsidRPr="00762858">
        <w:rPr>
          <w:rFonts w:cs="Times New Roman"/>
        </w:rPr>
        <w:t>(Gottschalk et al. 2005)</w:t>
      </w:r>
      <w:r w:rsidR="00C41668">
        <w:rPr>
          <w:color w:val="000000" w:themeColor="text1"/>
        </w:rPr>
        <w:fldChar w:fldCharType="end"/>
      </w:r>
      <w:r w:rsidRPr="00EC04E6">
        <w:rPr>
          <w:color w:val="000000" w:themeColor="text1"/>
        </w:rPr>
        <w:t>.</w:t>
      </w:r>
    </w:p>
    <w:p w14:paraId="4A00FE2D" w14:textId="536437E0" w:rsidR="00EC04E6" w:rsidRPr="00EC04E6" w:rsidRDefault="00EC04E6" w:rsidP="00EC04E6">
      <w:pPr>
        <w:rPr>
          <w:color w:val="000000" w:themeColor="text1"/>
        </w:rPr>
      </w:pPr>
      <w:r w:rsidRPr="00EC04E6">
        <w:rPr>
          <w:color w:val="000000" w:themeColor="text1"/>
        </w:rPr>
        <w:t>Passive acoustic monitoring has emerged as a powerful and scalable tool for biodiversity assessment</w:t>
      </w:r>
      <w:r w:rsidR="004F47DC">
        <w:rPr>
          <w:color w:val="000000" w:themeColor="text1"/>
        </w:rPr>
        <w:t xml:space="preserve"> </w:t>
      </w:r>
      <w:r w:rsidR="004F47DC">
        <w:rPr>
          <w:color w:val="000000" w:themeColor="text1"/>
        </w:rPr>
        <w:fldChar w:fldCharType="begin"/>
      </w:r>
      <w:r w:rsidR="008B1364">
        <w:rPr>
          <w:color w:val="000000" w:themeColor="text1"/>
        </w:rPr>
        <w:instrText xml:space="preserve"> ADDIN ZOTERO_ITEM CSL_CITATION {"citationID":"0HrG5SKf","properties":{"formattedCitation":"(Ross et al. 2023; Sugai et al. 2019)","plainCitation":"(Ross et al. 2023; Sugai et al. 2019)","noteIndex":0},"citationItems":[{"id":250,"uris":["http://zotero.org/users/12201677/items/T5KIXX2Y"],"itemData":{"id":250,"type":"article-journal","abstract":"Passive acoustic monitoring (PAM) has emerged as a transformative tool for applied ecology, conservation and biodiversity monitoring, but its potential contribution to fundamental ecology is less often discussed, and fundamental PAM studies tend to be descriptive, rather than mechanistic. Here, we chart the most promising directions for ecologists wishing to use the suite of currently available acoustic methods to address long-standing fundamental questions in ecology and explore new avenues of research. In both terrestrial and aquatic habitats, PAM provides an opportunity to ask questions across multiple spatial scales and at fine temporal resolution, and to capture phenomena or species that are difficult to observe. In combination with traditional approaches to data collection, PAM could release ecologists from myriad limitations that have, at times, precluded mechanistic understanding. We discuss several case studies to demonstrate the potential contribution of PAM to biodiversity estimation, population trend analysis, assessing climate change impacts on phenology and distribution, and understanding disturbance and recovery dynamics. We also highlight what is on the horizon for PAM, in terms of near-future technological and methodological developments that have the potential to provide advances in coming years. Overall, we illustrate how ecologists can harness the power of PAM to address fundamental ecological questions in an era of ecology no longer characterised by data limitation. Read the free Plain Language Summary for this article on the Journal blog.","container-title":"Functional Ecology","DOI":"10.1111/1365-2435.14275","ISSN":"1365-2435","issue":"4","language":"en","license":"© 2023 The Authors. Functional Ecology published by John Wiley &amp; Sons Ltd on behalf of British Ecological Society.","note":"_eprint: https://besjournals.onlinelibrary.wiley.com/doi/pdf/10.1111/1365-2435.14275","page":"959-975","source":"Wiley Online Library","title":"Passive acoustic monitoring provides a fresh perspective on fundamental ecological questions","volume":"37","author":[{"family":"Ross","given":"Samuel R. P.-J."},{"family":"O'Connell","given":"Darren P."},{"family":"Deichmann","given":"Jessica L."},{"family":"Desjonquères","given":"Camille"},{"family":"Gasc","given":"Amandine"},{"family":"Phillips","given":"Jennifer N."},{"family":"Sethi","given":"Sarab S."},{"family":"Wood","given":"Connor M."},{"family":"Burivalova","given":"Zuzana"}],"issued":{"date-parts":[["2023"]]}}},{"id":245,"uris":["http://zotero.org/users/12201677/items/PJW8CDAJ"],"itemData":{"id":245,"type":"article-journal","abstract":"Passive acoustic monitoring (PAM) is quickly gaining ground in ecological research, following global trends toward automated data collection and big data. Using unattended sound recording, PAM provides tools for long-term and cost-effective biodiversity monitoring. Still, the extent of the potential of this emerging method in terrestrial ecology is unknown. To quantify its application and guide future studies, we conducted a systematic review of terrestrial PAM, covering 460 articles published in 122 journals (1992–2018). During this period, PAM-related studies showed above a fifteenfold rise in publication and covered three developing phases: establishment, expansion, and consolidation. Overall, the research was mostly focused on bats (50%), occurred in northern temperate regions (65%), addressed activity patterns (25%), recorded at night (37%), used nonprogrammable recorders (61%), and performed manual acoustic analysis (58%), although their applications continue to diversify. The future agenda should include addressing the development of standardized procedures, automated analysis, and global initiatives to expand PAM to multiple taxa and regions.","container-title":"BioScience","DOI":"10.1093/biosci/biy147","ISSN":"0006-3568","issue":"1","journalAbbreviation":"BioScience","page":"15-25","source":"Silverchair","title":"Terrestrial Passive Acoustic Monitoring: Review and Perspectives","title-short":"Terrestrial Passive Acoustic Monitoring","volume":"69","author":[{"family":"Sugai","given":"Larissa Sayuri Moreira"},{"family":"Silva","given":"Thiago Sanna Freire"},{"family":"Ribeiro","given":"José Wagner","suffix":"Jr"},{"family":"Llusia","given":"Diego"}],"issued":{"date-parts":[["2019",1,1]]}}}],"schema":"https://github.com/citation-style-language/schema/raw/master/csl-citation.json"} </w:instrText>
      </w:r>
      <w:r w:rsidR="004F47DC">
        <w:rPr>
          <w:color w:val="000000" w:themeColor="text1"/>
        </w:rPr>
        <w:fldChar w:fldCharType="separate"/>
      </w:r>
      <w:r w:rsidR="00762858" w:rsidRPr="00762858">
        <w:rPr>
          <w:rFonts w:cs="Times New Roman"/>
        </w:rPr>
        <w:t>(Ross et al. 2023; Sugai et al. 2019)</w:t>
      </w:r>
      <w:r w:rsidR="004F47DC">
        <w:rPr>
          <w:color w:val="000000" w:themeColor="text1"/>
        </w:rPr>
        <w:fldChar w:fldCharType="end"/>
      </w:r>
      <w:r w:rsidRPr="00EC04E6">
        <w:rPr>
          <w:color w:val="000000" w:themeColor="text1"/>
        </w:rPr>
        <w:t xml:space="preserve">. Autonomous recording units (ARUs) can collect continuous or repeated audio data over large spatial and temporal scales with relatively low </w:t>
      </w:r>
      <w:r w:rsidRPr="00EC04E6">
        <w:rPr>
          <w:color w:val="000000" w:themeColor="text1"/>
        </w:rPr>
        <w:lastRenderedPageBreak/>
        <w:t xml:space="preserve">human effort </w:t>
      </w:r>
      <w:r w:rsidR="004F47DC">
        <w:rPr>
          <w:color w:val="000000" w:themeColor="text1"/>
        </w:rPr>
        <w:fldChar w:fldCharType="begin"/>
      </w:r>
      <w:r w:rsidR="008B1364">
        <w:rPr>
          <w:color w:val="000000" w:themeColor="text1"/>
        </w:rPr>
        <w:instrText xml:space="preserve"> ADDIN ZOTERO_ITEM CSL_CITATION {"citationID":"eskijSM9","properties":{"formattedCitation":"(Sugai et al. 2019)","plainCitation":"(Sugai et al. 2019)","noteIndex":0},"citationItems":[{"id":245,"uris":["http://zotero.org/users/12201677/items/PJW8CDAJ"],"itemData":{"id":245,"type":"article-journal","abstract":"Passive acoustic monitoring (PAM) is quickly gaining ground in ecological research, following global trends toward automated data collection and big data. Using unattended sound recording, PAM provides tools for long-term and cost-effective biodiversity monitoring. Still, the extent of the potential of this emerging method in terrestrial ecology is unknown. To quantify its application and guide future studies, we conducted a systematic review of terrestrial PAM, covering 460 articles published in 122 journals (1992–2018). During this period, PAM-related studies showed above a fifteenfold rise in publication and covered three developing phases: establishment, expansion, and consolidation. Overall, the research was mostly focused on bats (50%), occurred in northern temperate regions (65%), addressed activity patterns (25%), recorded at night (37%), used nonprogrammable recorders (61%), and performed manual acoustic analysis (58%), although their applications continue to diversify. The future agenda should include addressing the development of standardized procedures, automated analysis, and global initiatives to expand PAM to multiple taxa and regions.","container-title":"BioScience","DOI":"10.1093/biosci/biy147","ISSN":"0006-3568","issue":"1","journalAbbreviation":"BioScience","page":"15-25","source":"Silverchair","title":"Terrestrial Passive Acoustic Monitoring: Review and Perspectives","title-short":"Terrestrial Passive Acoustic Monitoring","volume":"69","author":[{"family":"Sugai","given":"Larissa Sayuri Moreira"},{"family":"Silva","given":"Thiago Sanna Freire"},{"family":"Ribeiro","given":"José Wagner","suffix":"Jr"},{"family":"Llusia","given":"Diego"}],"issued":{"date-parts":[["2019",1,1]]}}}],"schema":"https://github.com/citation-style-language/schema/raw/master/csl-citation.json"} </w:instrText>
      </w:r>
      <w:r w:rsidR="004F47DC">
        <w:rPr>
          <w:color w:val="000000" w:themeColor="text1"/>
        </w:rPr>
        <w:fldChar w:fldCharType="separate"/>
      </w:r>
      <w:r w:rsidR="00762858" w:rsidRPr="00762858">
        <w:rPr>
          <w:rFonts w:cs="Times New Roman"/>
        </w:rPr>
        <w:t>(Sugai et al. 2019)</w:t>
      </w:r>
      <w:r w:rsidR="004F47DC">
        <w:rPr>
          <w:color w:val="000000" w:themeColor="text1"/>
        </w:rPr>
        <w:fldChar w:fldCharType="end"/>
      </w:r>
      <w:r w:rsidRPr="00EC04E6">
        <w:rPr>
          <w:color w:val="000000" w:themeColor="text1"/>
        </w:rPr>
        <w:t xml:space="preserve">. This approach enables detection of vocalizing bird species even in remote or difficult-to-access areas, thereby greatly expanding survey coverage. Numerous studies have demonstrated the effectiveness of acoustic monitoring for estimating species presence </w:t>
      </w:r>
      <w:r w:rsidR="001014C4">
        <w:rPr>
          <w:color w:val="000000" w:themeColor="text1"/>
        </w:rPr>
        <w:t xml:space="preserve">(e.g., </w:t>
      </w:r>
      <w:r w:rsidR="001014C4">
        <w:rPr>
          <w:color w:val="000000" w:themeColor="text1"/>
        </w:rPr>
        <w:fldChar w:fldCharType="begin"/>
      </w:r>
      <w:r w:rsidR="00EC0711">
        <w:rPr>
          <w:color w:val="000000" w:themeColor="text1"/>
        </w:rPr>
        <w:instrText xml:space="preserve"> ADDIN ZOTERO_ITEM CSL_CITATION {"citationID":"YvD7Lr5o","properties":{"formattedCitation":"(Picciulin et al., 2019)","plainCitation":"(Picciulin et al., 2019)","dontUpdate":true,"noteIndex":0},"citationItems":[{"id":253,"uris":["http://zotero.org/users/12201677/items/U7UIKBWT"],"itemData":{"id":253,"type":"article-journal","abstract":"Rare and cryptic fish species such as the cusk-eel Ophidion rochei (Műller, 1845) (Ophidiiformes), an endemic sand-dwelling Mediterranean fish, are likely to go undetected by traditional non-invasive monitoring techniques commonly used to survey biodiversity. Although the cusk-eel is distributed along the eastern coast of the Adriatic Sea, no study to date has reported its presence along the north-western coastline. Despite this, passive acoustic monitoring carried out during summer 2009 at the WWF-Miramare Marine Protected Area, located on the northernmost shore of the Adriatic Sea (Trieste Gulf, Italy), revealed loud sounds with characteristics similar to those of O. rochei. The sounds were long trains of low-frequency pulses, showing the typical and unique pulse period alternation pattern of O. rochei adult male reproductive calls. The consistency of these peculiar call features indicates that O. rochei is present in the marine protected area, where it is likely to reproduce. The results are further discussed in light of the occasional presence of the congeneric snake blenny Ophidion barbatum (Linnaeus, 1975). This is the first reported case in which passive acoustic monitoring enabled the identification of a cryptic fish species in a marine protected area where visual census surveys of the fish fauna, carried out for decades on a monthly basis, failed to detect the presence of this species. Passive acoustic monitoring is a powerful tool for both conservation and fishery science that should be coupled with visual surveys in order to improve the resolution of fish biodiversity assessments.","container-title":"Aquatic Conservation: Marine and Freshwater Ecosystems","DOI":"10.1002/aqc.2973","ISSN":"1099-0755","issue":"2","language":"en","license":"© 2018 John Wiley &amp; Sons, Ltd.","note":"_eprint: https://onlinelibrary.wiley.com/doi/pdf/10.1002/aqc.2973","page":"202-210","source":"Wiley Online Library","title":"Listening to the unseen: Passive acoustic monitoring reveals the presence of a cryptic fish species","title-short":"Listening to the unseen","volume":"29","author":[{"family":"Picciulin","given":"Marta"},{"family":"Kéver","given":"Loïc"},{"family":"Parmentier","given":"Eric"},{"family":"Bolgan","given":"Marta"}],"issued":{"date-parts":[["2019"]]}}}],"schema":"https://github.com/citation-style-language/schema/raw/master/csl-citation.json"} </w:instrText>
      </w:r>
      <w:r w:rsidR="001014C4">
        <w:rPr>
          <w:color w:val="000000" w:themeColor="text1"/>
        </w:rPr>
        <w:fldChar w:fldCharType="separate"/>
      </w:r>
      <w:r w:rsidR="001014C4" w:rsidRPr="001014C4">
        <w:rPr>
          <w:rFonts w:cs="Times New Roman"/>
        </w:rPr>
        <w:t>Picciulin et al. 2019)</w:t>
      </w:r>
      <w:r w:rsidR="001014C4">
        <w:rPr>
          <w:color w:val="000000" w:themeColor="text1"/>
        </w:rPr>
        <w:fldChar w:fldCharType="end"/>
      </w:r>
      <w:r w:rsidRPr="00EC04E6">
        <w:rPr>
          <w:color w:val="000000" w:themeColor="text1"/>
        </w:rPr>
        <w:t xml:space="preserve">, </w:t>
      </w:r>
      <w:r w:rsidR="003A535C">
        <w:rPr>
          <w:color w:val="000000" w:themeColor="text1"/>
        </w:rPr>
        <w:t xml:space="preserve">vocal </w:t>
      </w:r>
      <w:r w:rsidRPr="00EC04E6">
        <w:rPr>
          <w:color w:val="000000" w:themeColor="text1"/>
        </w:rPr>
        <w:t>activity patterns</w:t>
      </w:r>
      <w:r w:rsidR="001014C4">
        <w:rPr>
          <w:color w:val="000000" w:themeColor="text1"/>
        </w:rPr>
        <w:t xml:space="preserve"> (e.g., </w:t>
      </w:r>
      <w:r w:rsidR="001014C4">
        <w:rPr>
          <w:color w:val="000000" w:themeColor="text1"/>
        </w:rPr>
        <w:fldChar w:fldCharType="begin"/>
      </w:r>
      <w:r w:rsidR="00EC0711">
        <w:rPr>
          <w:color w:val="000000" w:themeColor="text1"/>
        </w:rPr>
        <w:instrText xml:space="preserve"> ADDIN ZOTERO_ITEM CSL_CITATION {"citationID":"uPWmJUJA","properties":{"formattedCitation":"(P\\uc0\\u233{}rez-Granados et al., 2021)","plainCitation":"(Pérez-Granados et al., 2021)","dontUpdate":true,"noteIndex":0},"citationItems":[{"id":258,"uris":["http://zotero.org/users/12201677/items/8PU574ZQ"],"itemData":{"id":258,"type":"article-journal","abstract":"Bird vocal activity is affected by endogenous and exogenous factors. Owl surveys are mainly based on the detection of nocturnal calls, and therefore, the impact of exogenous factors on owls’ vocal activity may have consequences in conservation planning and behavioural studies. However, our current knowledge about the impact of climatic factors and the moon phase on owl calling behaviour is very limited, especially in the Neotropics. We used autonomous recording units to evaluate the effect of air temperature, rainfall, relative air humidity, and percent of the moon illuminated on the vocal occurrence (active/inactive) of the Ferruginous pygmy-owl (Glaucidium brasilianum) over three consecutive moon cycles in the Brazilian Pantanal. Vocal activity was positively associated with the percent of the moon illuminated, with 75% of the nights on which the species was vocally active having a moon illumination percentage higher than 77%. The vocal activity of the species was negatively associated with the nocturnal air temperature, with more vocal activity observed on cooler nights. Relative air humidity and daily rainfall were not associated with the vocal activity of the Ferruginous pygmy-owl. Our study improves the knowledge about the impact of exogenous factors on the calling behaviour of Neotropical owls. We conclude that future surveys aiming to detect the Ferruginous pygmy-owl should be carried out on nights with a high percent of moon illumination (&gt;75%) and nights with low average temperature (&lt; 18 °C).","container-title":"Ethology Ecology &amp; Evolution","DOI":"10.1080/03949370.2020.1820582","ISSN":"0394-9370","issue":"1","note":"publisher: Taylor &amp; Francis\n_eprint: https://doi.org/10.1080/03949370.2020.1820582","page":"62-72","source":"Taylor and Francis+NEJM","title":"Vocal activity of the Ferruginous pygmy-owl (Glaucidium brasilianum) is strongly correlated with moon phase and nocturnal temperature","volume":"33","author":[{"family":"Pérez-Granados","given":"Cristian"},{"family":"Schuchmann","given":"Karl-L."},{"family":"Marques","given":"Marinez I."}],"issued":{"date-parts":[["2021",1,2]]}}}],"schema":"https://github.com/citation-style-language/schema/raw/master/csl-citation.json"} </w:instrText>
      </w:r>
      <w:r w:rsidR="001014C4">
        <w:rPr>
          <w:color w:val="000000" w:themeColor="text1"/>
        </w:rPr>
        <w:fldChar w:fldCharType="separate"/>
      </w:r>
      <w:r w:rsidR="001014C4" w:rsidRPr="001014C4">
        <w:rPr>
          <w:rFonts w:cs="Times New Roman"/>
        </w:rPr>
        <w:t>Pérez-Granados et al. 2021)</w:t>
      </w:r>
      <w:r w:rsidR="001014C4">
        <w:rPr>
          <w:color w:val="000000" w:themeColor="text1"/>
        </w:rPr>
        <w:fldChar w:fldCharType="end"/>
      </w:r>
      <w:r w:rsidRPr="00EC04E6">
        <w:rPr>
          <w:color w:val="000000" w:themeColor="text1"/>
        </w:rPr>
        <w:t xml:space="preserve">, </w:t>
      </w:r>
      <w:r w:rsidR="004F47DC">
        <w:rPr>
          <w:color w:val="000000" w:themeColor="text1"/>
        </w:rPr>
        <w:t>density</w:t>
      </w:r>
      <w:r w:rsidRPr="00EC04E6">
        <w:rPr>
          <w:color w:val="000000" w:themeColor="text1"/>
        </w:rPr>
        <w:t xml:space="preserve"> </w:t>
      </w:r>
      <w:r w:rsidR="004F47DC">
        <w:rPr>
          <w:color w:val="000000" w:themeColor="text1"/>
        </w:rPr>
        <w:fldChar w:fldCharType="begin"/>
      </w:r>
      <w:r w:rsidR="008B1364">
        <w:rPr>
          <w:color w:val="000000" w:themeColor="text1"/>
        </w:rPr>
        <w:instrText xml:space="preserve"> ADDIN ZOTERO_ITEM CSL_CITATION {"citationID":"TmHV4wk1","properties":{"formattedCitation":"(P\\uc0\\u233{}rez-Granados and Traba 2021)","plainCitation":"(Pérez-Granados and Traba 2021)","noteIndex":0},"citationItems":[{"id":247,"uris":["http://zotero.org/users/12201677/items/JZHJZGQK"],"itemData":{"id":247,"type":"article-journal","abstract":"Passive acoustic monitoring is a non-invasive tool for automated wildlife monitoring. This technique has several advantages and addresses many of the biases related to traditional field surveys. However, locating animal sounds using autonomous recording units (ARUs) can be technically challenging and therefore ARUs have traditionally been little employed to estimate animal density. Nonetheless, several approaches have been proposed in recent years to carry out acoustic-based bird density estimations. We conducted a literature review of studies that used ARUs for estimating bird densities or bird abundances in order to describe the applications and improve future monitoring programmes. We detected a growing interest in the use of ARUs for estimating bird density in the last 6 years (2014–19), with a total of 31 articles assessing the topic. The most common approach was to estimate the relationship between the number of vocalizations per recording time with bird density or bird abundance estimated in the field (61%). In 26 studies (79%), bird estimates obtained by human surveyors agreed with those obtained using ARUs. Some approaches have proven able to reduce biases in acoustic surveys, such as considering imperfect detection (spatially explicit capture–recapture, using microphone arrays), applying paired acoustic sampling to control for different sampling radius between humans and ARUs, or including relative sound level measurements that allow researchers to estimate bird distance to recorder. However, several studies did not include any covariates to reduce existing biases and some did not estimate the sampling radius of the recorder, which may hamper future comparisons between human and ARU surveys. Future studies should include a measurement of the sampling radius of the recorder employed to be able to obtain density estimations using ARUs. Finally, we provide some guidelines to improve the applicability of ARUs to infer bird population estimates in future studies.","container-title":"Ibis","DOI":"10.1111/ibi.12944","ISSN":"1474-919X","issue":"3","language":"en","license":"© 2021 British Ornithologists' Union","note":"_eprint: https://onlinelibrary.wiley.com/doi/pdf/10.1111/ibi.12944","page":"765-783","source":"Wiley Online Library","title":"Estimating bird density using passive acoustic monitoring: a review of methods and suggestions for further research","title-short":"Estimating bird density using passive acoustic monitoring","volume":"163","author":[{"family":"Pérez-Granados","given":"Cristian"},{"family":"Traba","given":"Juan"}],"issued":{"date-parts":[["2021"]]}}}],"schema":"https://github.com/citation-style-language/schema/raw/master/csl-citation.json"} </w:instrText>
      </w:r>
      <w:r w:rsidR="004F47DC">
        <w:rPr>
          <w:color w:val="000000" w:themeColor="text1"/>
        </w:rPr>
        <w:fldChar w:fldCharType="separate"/>
      </w:r>
      <w:r w:rsidR="00762858" w:rsidRPr="00762858">
        <w:rPr>
          <w:rFonts w:cs="Times New Roman"/>
        </w:rPr>
        <w:t>(Pérez-Granados and Traba 2021)</w:t>
      </w:r>
      <w:r w:rsidR="004F47DC">
        <w:rPr>
          <w:color w:val="000000" w:themeColor="text1"/>
        </w:rPr>
        <w:fldChar w:fldCharType="end"/>
      </w:r>
      <w:r w:rsidRPr="00EC04E6">
        <w:rPr>
          <w:color w:val="000000" w:themeColor="text1"/>
        </w:rPr>
        <w:t>, and community composition</w:t>
      </w:r>
      <w:r w:rsidR="003A535C">
        <w:rPr>
          <w:color w:val="000000" w:themeColor="text1"/>
        </w:rPr>
        <w:t xml:space="preserve"> (e.g., </w:t>
      </w:r>
      <w:r w:rsidR="003A535C">
        <w:rPr>
          <w:color w:val="000000" w:themeColor="text1"/>
        </w:rPr>
        <w:fldChar w:fldCharType="begin"/>
      </w:r>
      <w:r w:rsidR="00EC0711">
        <w:rPr>
          <w:color w:val="000000" w:themeColor="text1"/>
        </w:rPr>
        <w:instrText xml:space="preserve"> ADDIN ZOTERO_ITEM CSL_CITATION {"citationID":"k05dIidw","properties":{"formattedCitation":"(Mattm\\uc0\\u252{}ller et al., 2022)","plainCitation":"(Mattmüller et al., 2022)","dontUpdate":true,"noteIndex":0},"citationItems":[{"id":262,"uris":["http://zotero.org/users/12201677/items/CWPBJCW6"],"itemData":{"id":262,"type":"article-journal","abstract":"Climate-driven changes are affecting sea ice conditions off Tasiilaq, Southeast Greenland, with implications for marine mammal distributions. Knowledge about marine mammal presence, biodiversity, and community composition is key to effective conservation and management but is lacking, especially during winter months. Seasonal patterns of acoustic marine mammal presence were investigated relative to sea ice concentration at two recording sites between 2014 and 2018, with one (65.6°N, 37.4°W) or three years (65.5°N, 38.0°W) of passive acoustic recordings. Seven marine mammal species were recorded. Bearded seals were acoustically dominant during winter and spring, whereas sperm, humpback, and fin whales dominated during the sea ice-free summer and autumn. Narwhals, bowhead, and killer whales were recorded only rarely. Song-fragments of humpback whales and acoustic presence of fin whales in winter suggest mating-associated behavior taking place in the area. Ambient noise levels in 1/3-octave level bands (20, 63, 125, 500, 1000, and 4000 Hz), ranged between 75.6 to 105 dB re 1 μPa. This study provides multi-year insights into the coastal marine mammal community composition off Southeast Greenland and suggests that the Tasiilaq area provides suitable habitat for various marine mammal species year-round.","container-title":"The Journal of the Acoustical Society of America","DOI":"10.1121/10.0009429","ISSN":"0001-4966","issue":"2","journalAbbreviation":"J. Acoust. Soc. Am.","page":"1380-1392","source":"Silverchair","title":"Passive acoustic monitoring reveals year-round marine mammal community composition off Tasiilaq, Southeast Greenlanda)","volume":"151","author":[{"family":"Mattmüller","given":"Ramona M."},{"family":"Thomisch","given":"Karolin"},{"family":"Van Opzeeland","given":"Ilse"},{"family":"Laidre","given":"Kristin L."},{"family":"Simon","given":"Malene"}],"issued":{"date-parts":[["2022",2,28]]}}}],"schema":"https://github.com/citation-style-language/schema/raw/master/csl-citation.json"} </w:instrText>
      </w:r>
      <w:r w:rsidR="003A535C">
        <w:rPr>
          <w:color w:val="000000" w:themeColor="text1"/>
        </w:rPr>
        <w:fldChar w:fldCharType="separate"/>
      </w:r>
      <w:r w:rsidR="003A535C" w:rsidRPr="003A535C">
        <w:rPr>
          <w:rFonts w:cs="Times New Roman"/>
        </w:rPr>
        <w:t>Mattmüller et al. 2022)</w:t>
      </w:r>
      <w:r w:rsidR="003A535C">
        <w:rPr>
          <w:color w:val="000000" w:themeColor="text1"/>
        </w:rPr>
        <w:fldChar w:fldCharType="end"/>
      </w:r>
      <w:r w:rsidRPr="00EC04E6">
        <w:rPr>
          <w:color w:val="000000" w:themeColor="text1"/>
        </w:rPr>
        <w:t>.</w:t>
      </w:r>
    </w:p>
    <w:p w14:paraId="2323E635" w14:textId="7F9130BA" w:rsidR="00EC04E6" w:rsidRPr="00EC04E6" w:rsidRDefault="00EC04E6" w:rsidP="00EC04E6">
      <w:pPr>
        <w:rPr>
          <w:color w:val="000000" w:themeColor="text1"/>
        </w:rPr>
      </w:pPr>
      <w:r w:rsidRPr="00EC04E6">
        <w:rPr>
          <w:color w:val="000000" w:themeColor="text1"/>
        </w:rPr>
        <w:t>Light Detection and Ranging (LiDAR) technology provides a complementary perspective by offering detailed three-dimensional information on vegetation structure</w:t>
      </w:r>
      <w:r w:rsidR="00167387">
        <w:rPr>
          <w:color w:val="000000" w:themeColor="text1"/>
        </w:rPr>
        <w:t xml:space="preserve"> </w:t>
      </w:r>
      <w:r w:rsidR="00167387">
        <w:rPr>
          <w:color w:val="000000" w:themeColor="text1"/>
        </w:rPr>
        <w:fldChar w:fldCharType="begin"/>
      </w:r>
      <w:r w:rsidR="008B1364">
        <w:rPr>
          <w:color w:val="000000" w:themeColor="text1"/>
        </w:rPr>
        <w:instrText xml:space="preserve"> ADDIN ZOTERO_ITEM CSL_CITATION {"citationID":"WDy1q5HX","properties":{"formattedCitation":"(Vierling et al. 2008)","plainCitation":"(Vierling et al. 2008)","noteIndex":0},"citationItems":[{"id":237,"uris":["http://zotero.org/users/12201677/items/MD82X6ZR"],"itemData":{"id":237,"type":"article-journal","abstract":"Ecologists need data on animal–habitat associations in terrestrial and aquatic environments to design and implement effective conservation strategies. Habitat characteristics used in models typically incorporate (1) field data of limited spatial extent and/or (2) remote sensing data that do not characterize the vertical habitat structure. Remote sensing tools that directly characterize three-dimensional (3-D) habitat structure and that provide data relevant to organism–habitat interactions across a hierarchy of scales promise to improve our understanding of animal–habitat relationships. Laser altimetry, commonly called light detection and ranging (lidar), is a source of geospatial data that can provide fine-grained information about the 3-D structure of ecosystems across broad spatial extents. In this review, we present a brief overview of lidar technology, discuss recent applications of lidar data in investigations of animal–habitat relationships, and propose future applications of this technology to issues of broad species-management and conservation interest.","container-title":"Frontiers in Ecology and the Environment","DOI":"10.1890/070001","ISSN":"1540-9309","issue":"2","language":"en","license":"© The Ecological Society of America","note":"_eprint: https://esajournals.onlinelibrary.wiley.com/doi/pdf/10.1890/070001","page":"90-98","source":"Wiley Online Library","title":"Lidar: shedding new light on habitat characterization and modeling","title-short":"Lidar","volume":"6","author":[{"family":"Vierling","given":"Kerri T"},{"family":"Vierling","given":"Lee A"},{"family":"Gould","given":"William A"},{"family":"Martinuzzi","given":"Sebastian"},{"family":"Clawges","given":"Rick M"}],"issued":{"date-parts":[["2008"]]}}}],"schema":"https://github.com/citation-style-language/schema/raw/master/csl-citation.json"} </w:instrText>
      </w:r>
      <w:r w:rsidR="00167387">
        <w:rPr>
          <w:color w:val="000000" w:themeColor="text1"/>
        </w:rPr>
        <w:fldChar w:fldCharType="separate"/>
      </w:r>
      <w:r w:rsidR="00762858" w:rsidRPr="00762858">
        <w:rPr>
          <w:rFonts w:cs="Times New Roman"/>
        </w:rPr>
        <w:t>(Vierling et al. 2008)</w:t>
      </w:r>
      <w:r w:rsidR="00167387">
        <w:rPr>
          <w:color w:val="000000" w:themeColor="text1"/>
        </w:rPr>
        <w:fldChar w:fldCharType="end"/>
      </w:r>
      <w:r w:rsidRPr="00EC04E6">
        <w:rPr>
          <w:color w:val="000000" w:themeColor="text1"/>
        </w:rPr>
        <w:t>. Unlike conventional remote sensing, LiDAR captures both horizontal and vertical habitat attributes, making it particularly well-suited for studying bird–habitat relationships</w:t>
      </w:r>
      <w:r w:rsidR="00BF4755">
        <w:rPr>
          <w:color w:val="000000" w:themeColor="text1"/>
        </w:rPr>
        <w:t xml:space="preserve"> </w:t>
      </w:r>
      <w:r w:rsidR="00167387">
        <w:rPr>
          <w:color w:val="000000" w:themeColor="text1"/>
        </w:rPr>
        <w:fldChar w:fldCharType="begin"/>
      </w:r>
      <w:r w:rsidR="00762858">
        <w:rPr>
          <w:color w:val="000000" w:themeColor="text1"/>
        </w:rPr>
        <w:instrText xml:space="preserve"> ADDIN ZOTERO_ITEM CSL_CITATION {"citationID":"4I1AWiA7","properties":{"formattedCitation":"(Bradbury et al. 2005; Tattoni et al. 2012)","plainCitation":"(Bradbury et al. 2005; Tattoni et al. 2012)","noteIndex":0},"citationItems":[{"id":234,"uris":["http://zotero.org/users/12201677/items/2XMZ36EE"],"itemData":{"id":234,"type":"article-journal","abstract":"Airborne LiDAR (Light Detection and Ranging) is a remote sensing technology that offers the ability to collect high horizontal sampling densities of high vertical resolution vegetation height data, over larger spatial extents than could be obtained by field survey. The influence of vegetation structure on the bird is a key mechanism underlying bird–habitat models. However, manual survey of vegetation structure becomes prohibitive in terms of time and cost if sampling needs to be of sufficient density to incorporate fine-grained heterogeneity at a landscape extent. We show that LiDAR data can help bridge the gap between grain and extent in organism–habitat models. Two examples are provided of bird–habitat models that use structural habitat information derived from airborne LiDAR data. First, it is shown that data on crop and field boundary height can be derived from LiDAR data, and so have the potential to predict the distribution of breeding Sky Larks in a farmed landscape. Secondly, LiDAR-retrieved canopy height and structural data are used to predict the breeding success of Great Tits and Blue Tits in broad-leaved woodland. LiDAR thus offers great potential for parameterizing predictive bird–habitat association models. This could be enhanced by the combination of LiDAR data with multispectral remote sensing data, which enables a wider range of habitat information to be derived, including both structural and compositional characteristics.","container-title":"Ibis","DOI":"10.1111/j.1474-919x.2005.00438.x","ISSN":"1474-919X","issue":"3","language":"en","note":"_eprint: https://onlinelibrary.wiley.com/doi/pdf/10.1111/j.1474-919x.2005.00438.x","page":"443-452","source":"Wiley Online Library","title":"Modelling relationships between birds and vegetation structure using airborne LiDAR data: a review with case studies from agricultural and woodland environments","title-short":"Modelling relationships between birds and vegetation structure using airborne LiDAR data","volume":"147","author":[{"family":"Bradbury","given":"Richard B."},{"family":"Hill","given":"Ross A."},{"family":"Mason","given":"David C."},{"family":"Hinsley","given":"Shelley A."},{"family":"Wilson","given":"Jeremy D."},{"family":"Balzter","given":"Heiko"},{"family":"Anderson","given":"Guy Q. A."},{"family":"Whittingham","given":"Mark J."},{"family":"Davenport","given":"Ian J."},{"family":"Bellamy","given":"Paul E."}],"issued":{"date-parts":[["2005"]]}}},{"id":232,"uris":["http://zotero.org/users/12201677/items/A4BP35V5"],"itemData":{"id":232,"type":"article-journal","abstract":"Habitat suitability models are based on digital maps that very often describe the environment at a human scale and, hence miss ecological structures and features that are important for wildlife. LiDAR (Light Detection And Ranging) data, laser scanning acquired by remote sensing, can fill this gap by providing useful information not only on the spatial extent of habitat types but also information on the vertical height. The advantage of LiDAR derived variables lays also in the availability at a large scale, instead of just in the survey sites. In this work we evaluated the effect of three LiDAR derived variables (tree height, percentage of trees in open areas and length of ecotone) on the performance of habitat models, developed for four farmland bird species. For each species multiple runs of stepwise Logistic Regression (LR) and Maximum Entropy Models (Maxent) were performed. For each run we included and excluded the LiDAR variables and recorded the improvement in model performance using the AUC, AIC, Sensitivity, Specificity. Model results were applied in a GIS in order to create habitat suitability maps. Results for the RL models showed that for most of the species at least one LiDAR variable was selected and significant (p&lt;0.05). Additionally the inclusion LIDAR data gave a positive percentage of contribution to the AUC of the Maxent models. The models calculated using LiDAR derived variables identified a smaller area on the map, with a better overlap with open areas, thus showing a more realistic spatial pattern. The interpretation of these variable is also more straightforward, both from the ecological point of view and when defining management guidelines.","collection-title":"7th European Conference on Ecological Modelling (ECEM)","container-title":"Ecological Modelling","DOI":"10.1016/j.ecolmodel.2012.03.020","ISSN":"0304-3800","journalAbbreviation":"Ecological Modelling","page":"103-110","source":"ScienceDirect","title":"Can LiDAR data improve bird habitat suitability models?","volume":"245","author":[{"family":"Tattoni","given":"Clara"},{"family":"Rizzolli","given":"Franco"},{"family":"Pedrini","given":"Paolo"}],"issued":{"date-parts":[["2012",10,24]]}}}],"schema":"https://github.com/citation-style-language/schema/raw/master/csl-citation.json"} </w:instrText>
      </w:r>
      <w:r w:rsidR="00167387">
        <w:rPr>
          <w:color w:val="000000" w:themeColor="text1"/>
        </w:rPr>
        <w:fldChar w:fldCharType="separate"/>
      </w:r>
      <w:r w:rsidR="00762858" w:rsidRPr="00762858">
        <w:rPr>
          <w:rFonts w:cs="Times New Roman"/>
        </w:rPr>
        <w:t>(Bradbury et al. 2005; Tattoni et al. 2012)</w:t>
      </w:r>
      <w:r w:rsidR="00167387">
        <w:rPr>
          <w:color w:val="000000" w:themeColor="text1"/>
        </w:rPr>
        <w:fldChar w:fldCharType="end"/>
      </w:r>
      <w:r w:rsidRPr="00EC04E6">
        <w:rPr>
          <w:color w:val="000000" w:themeColor="text1"/>
        </w:rPr>
        <w:t>. Previous research has demonstrated the utility of LiDAR-derived metrics in modeling bird diversity and habitat suitability across diverse ecosystems</w:t>
      </w:r>
      <w:r w:rsidR="00BF4755">
        <w:rPr>
          <w:color w:val="000000" w:themeColor="text1"/>
        </w:rPr>
        <w:t xml:space="preserve"> </w:t>
      </w:r>
      <w:r w:rsidR="00167387">
        <w:rPr>
          <w:color w:val="000000" w:themeColor="text1"/>
        </w:rPr>
        <w:fldChar w:fldCharType="begin"/>
      </w:r>
      <w:r w:rsidR="008B1364">
        <w:rPr>
          <w:color w:val="000000" w:themeColor="text1"/>
        </w:rPr>
        <w:instrText xml:space="preserve"> ADDIN ZOTERO_ITEM CSL_CITATION {"citationID":"Rnucn176","properties":{"formattedCitation":"(Bakx et al. 2019)","plainCitation":"(Bakx et al. 2019)","noteIndex":0},"citationItems":[{"id":201,"uris":["http://zotero.org/users/12201677/items/3QQPRLHN"],"itemData":{"id":201,"type":"article-journal","abstract":"Aim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sidR="00167387">
        <w:rPr>
          <w:color w:val="000000" w:themeColor="text1"/>
        </w:rPr>
        <w:fldChar w:fldCharType="separate"/>
      </w:r>
      <w:r w:rsidR="00762858" w:rsidRPr="00762858">
        <w:rPr>
          <w:rFonts w:cs="Times New Roman"/>
        </w:rPr>
        <w:t>(Bakx et al. 2019)</w:t>
      </w:r>
      <w:r w:rsidR="00167387">
        <w:rPr>
          <w:color w:val="000000" w:themeColor="text1"/>
        </w:rPr>
        <w:fldChar w:fldCharType="end"/>
      </w:r>
      <w:r w:rsidRPr="00EC04E6">
        <w:rPr>
          <w:color w:val="000000" w:themeColor="text1"/>
        </w:rPr>
        <w:t xml:space="preserve">. However, the integration of LiDAR with passive acoustic monitoring remains relatively unexplored, despite its potential to improve our understanding of the structural drivers of bird </w:t>
      </w:r>
      <w:r w:rsidR="00590A23">
        <w:rPr>
          <w:color w:val="000000" w:themeColor="text1"/>
        </w:rPr>
        <w:t xml:space="preserve">species </w:t>
      </w:r>
      <w:r w:rsidRPr="00EC04E6">
        <w:rPr>
          <w:color w:val="000000" w:themeColor="text1"/>
        </w:rPr>
        <w:t>richness.</w:t>
      </w:r>
    </w:p>
    <w:p w14:paraId="5B114202" w14:textId="1B37B5B6" w:rsidR="00C50947" w:rsidRDefault="00EC04E6" w:rsidP="00901DE3">
      <w:pPr>
        <w:rPr>
          <w:color w:val="000000" w:themeColor="text1"/>
          <w:lang w:eastAsia="zh-TW"/>
        </w:rPr>
      </w:pPr>
      <w:r w:rsidRPr="003F40AB">
        <w:rPr>
          <w:color w:val="000000" w:themeColor="text1"/>
        </w:rPr>
        <w:t>In this study, we integrate passive acoustic monitoring and LiDAR remote sensing to model</w:t>
      </w:r>
      <w:r w:rsidRPr="00EC04E6">
        <w:rPr>
          <w:color w:val="000000" w:themeColor="text1"/>
        </w:rPr>
        <w:t xml:space="preserve"> </w:t>
      </w:r>
      <w:r w:rsidR="009E19B9">
        <w:rPr>
          <w:color w:val="000000" w:themeColor="text1"/>
        </w:rPr>
        <w:t xml:space="preserve">breeding </w:t>
      </w:r>
      <w:r w:rsidRPr="00EC04E6">
        <w:rPr>
          <w:color w:val="000000" w:themeColor="text1"/>
        </w:rPr>
        <w:t xml:space="preserve">bird richness within the John Prince Research Forest, a managed working forest in central British Columbia, Canada. Acoustic data were collected using autonomous recording units (ARUs) during three breeding seasons. LiDAR data provided structural habitat covariates characterizing vertical and horizontal forest complexity. </w:t>
      </w:r>
      <w:r w:rsidRPr="00CE02FB">
        <w:rPr>
          <w:color w:val="000000" w:themeColor="text1"/>
        </w:rPr>
        <w:t xml:space="preserve">Our objectives were to: </w:t>
      </w:r>
      <w:commentRangeStart w:id="0"/>
      <w:r w:rsidRPr="00CE02FB">
        <w:rPr>
          <w:color w:val="000000" w:themeColor="text1"/>
        </w:rPr>
        <w:t xml:space="preserve">(1) compile a comprehensive species list and estimate asymptotic site-level </w:t>
      </w:r>
      <w:r w:rsidR="009E19B9" w:rsidRPr="00CE02FB">
        <w:rPr>
          <w:color w:val="000000" w:themeColor="text1"/>
        </w:rPr>
        <w:t xml:space="preserve">breeding bird </w:t>
      </w:r>
      <w:r w:rsidRPr="00CE02FB">
        <w:rPr>
          <w:color w:val="000000" w:themeColor="text1"/>
        </w:rPr>
        <w:t>richness</w:t>
      </w:r>
      <w:commentRangeEnd w:id="0"/>
      <w:r w:rsidR="00906158">
        <w:rPr>
          <w:rStyle w:val="CommentReference"/>
        </w:rPr>
        <w:commentReference w:id="0"/>
      </w:r>
      <w:r w:rsidR="00AA3021" w:rsidRPr="00CE02FB">
        <w:rPr>
          <w:color w:val="000000" w:themeColor="text1"/>
          <w:lang w:eastAsia="zh-TW"/>
        </w:rPr>
        <w:t>, and</w:t>
      </w:r>
      <w:r w:rsidRPr="00CE02FB">
        <w:rPr>
          <w:color w:val="000000" w:themeColor="text1"/>
        </w:rPr>
        <w:t xml:space="preserve"> (</w:t>
      </w:r>
      <w:r w:rsidR="00733BC1" w:rsidRPr="00CE02FB">
        <w:rPr>
          <w:color w:val="000000" w:themeColor="text1"/>
        </w:rPr>
        <w:t>2</w:t>
      </w:r>
      <w:r w:rsidRPr="00CE02FB">
        <w:rPr>
          <w:color w:val="000000" w:themeColor="text1"/>
        </w:rPr>
        <w:t xml:space="preserve">) </w:t>
      </w:r>
      <w:r w:rsidRPr="00CE02FB">
        <w:rPr>
          <w:color w:val="000000" w:themeColor="text1"/>
        </w:rPr>
        <w:lastRenderedPageBreak/>
        <w:t xml:space="preserve">evaluate the </w:t>
      </w:r>
      <w:r w:rsidR="005C011C" w:rsidRPr="00CE02FB">
        <w:rPr>
          <w:color w:val="000000" w:themeColor="text1"/>
        </w:rPr>
        <w:t>association</w:t>
      </w:r>
      <w:r w:rsidR="00906158">
        <w:rPr>
          <w:color w:val="000000" w:themeColor="text1"/>
        </w:rPr>
        <w:t>s</w:t>
      </w:r>
      <w:r w:rsidR="005C011C" w:rsidRPr="00CE02FB">
        <w:rPr>
          <w:color w:val="000000" w:themeColor="text1"/>
        </w:rPr>
        <w:t xml:space="preserve"> between</w:t>
      </w:r>
      <w:r w:rsidRPr="00CE02FB">
        <w:rPr>
          <w:color w:val="000000" w:themeColor="text1"/>
        </w:rPr>
        <w:t xml:space="preserve"> LiDAR-derived </w:t>
      </w:r>
      <w:r w:rsidR="00255820" w:rsidRPr="00CE02FB">
        <w:rPr>
          <w:color w:val="000000" w:themeColor="text1"/>
        </w:rPr>
        <w:t>habitat covariates</w:t>
      </w:r>
      <w:r w:rsidRPr="00CE02FB">
        <w:rPr>
          <w:color w:val="000000" w:themeColor="text1"/>
        </w:rPr>
        <w:t xml:space="preserve"> </w:t>
      </w:r>
      <w:r w:rsidR="005C011C" w:rsidRPr="00CE02FB">
        <w:rPr>
          <w:color w:val="000000" w:themeColor="text1"/>
        </w:rPr>
        <w:t xml:space="preserve">and </w:t>
      </w:r>
      <w:r w:rsidRPr="00CE02FB">
        <w:rPr>
          <w:color w:val="000000" w:themeColor="text1"/>
        </w:rPr>
        <w:t>bird</w:t>
      </w:r>
      <w:r w:rsidR="00BF4755" w:rsidRPr="00CE02FB">
        <w:rPr>
          <w:color w:val="000000" w:themeColor="text1"/>
        </w:rPr>
        <w:t xml:space="preserve"> asymptotic</w:t>
      </w:r>
      <w:r w:rsidRPr="00CE02FB">
        <w:rPr>
          <w:color w:val="000000" w:themeColor="text1"/>
        </w:rPr>
        <w:t xml:space="preserve"> richness</w:t>
      </w:r>
      <w:r w:rsidR="00AA3021" w:rsidRPr="00CE02FB">
        <w:rPr>
          <w:color w:val="000000" w:themeColor="text1"/>
          <w:lang w:eastAsia="zh-TW"/>
        </w:rPr>
        <w:t>.</w:t>
      </w:r>
    </w:p>
    <w:p w14:paraId="14A78285" w14:textId="286F90C3" w:rsidR="00301A44" w:rsidRDefault="00301A44" w:rsidP="004B5EBC">
      <w:pPr>
        <w:pStyle w:val="Heading1"/>
        <w:rPr>
          <w:lang w:val="en-US"/>
        </w:rPr>
      </w:pPr>
      <w:r w:rsidRPr="00301A44">
        <w:rPr>
          <w:lang w:val="en-US"/>
        </w:rPr>
        <w:t>Methods</w:t>
      </w:r>
    </w:p>
    <w:p w14:paraId="184658B3" w14:textId="5CE8338A" w:rsidR="00696C74" w:rsidRPr="00696C74" w:rsidRDefault="006D0809" w:rsidP="004B5EBC">
      <w:pPr>
        <w:pStyle w:val="Heading2"/>
        <w:rPr>
          <w:color w:val="00B0F0"/>
          <w:lang w:val="en-US"/>
        </w:rPr>
      </w:pPr>
      <w:r>
        <w:t>Study area and acoustic recording sites</w:t>
      </w:r>
    </w:p>
    <w:p w14:paraId="400931FF" w14:textId="564D3D7E" w:rsidR="00985B85" w:rsidRDefault="00690DDE" w:rsidP="00374D15">
      <w:pPr>
        <w:rPr>
          <w:lang w:eastAsia="zh-TW"/>
        </w:rPr>
      </w:pPr>
      <w:r w:rsidRPr="00DA5A84">
        <w:t>The study was conducted in the John Prince Research Forest</w:t>
      </w:r>
      <w:r w:rsidR="00C23B3D">
        <w:t xml:space="preserve"> (~</w:t>
      </w:r>
      <w:r w:rsidR="001D5915">
        <w:t>16</w:t>
      </w:r>
      <w:r w:rsidR="005721EF">
        <w:t>,000 hectares</w:t>
      </w:r>
      <w:r w:rsidR="00C23B3D">
        <w:t xml:space="preserve"> in area)</w:t>
      </w:r>
      <w:r w:rsidRPr="00DA5A84">
        <w:t xml:space="preserve">, located in central British Columbia, Canada, within the dry sub-boreal spruce </w:t>
      </w:r>
      <w:proofErr w:type="spellStart"/>
      <w:r w:rsidRPr="00DA5A84">
        <w:t>biogeoclimatic</w:t>
      </w:r>
      <w:proofErr w:type="spellEnd"/>
      <w:r w:rsidRPr="00DA5A84">
        <w:t xml:space="preserve"> zone</w:t>
      </w:r>
      <w:r w:rsidR="00C23B3D">
        <w:t xml:space="preserve"> (</w:t>
      </w:r>
      <w:r w:rsidR="00C23B3D" w:rsidRPr="007805E7">
        <w:rPr>
          <w:b/>
          <w:bCs/>
        </w:rPr>
        <w:t>Fig</w:t>
      </w:r>
      <w:r w:rsidR="00C23B3D" w:rsidRPr="007805E7">
        <w:rPr>
          <w:rFonts w:hint="eastAsia"/>
          <w:b/>
          <w:bCs/>
          <w:lang w:eastAsia="zh-TW"/>
        </w:rPr>
        <w:t>.</w:t>
      </w:r>
      <w:r w:rsidR="00840136">
        <w:rPr>
          <w:b/>
          <w:bCs/>
          <w:lang w:eastAsia="zh-TW"/>
        </w:rPr>
        <w:t xml:space="preserve"> </w:t>
      </w:r>
      <w:r w:rsidR="00C23B3D" w:rsidRPr="007805E7">
        <w:rPr>
          <w:b/>
          <w:bCs/>
          <w:lang w:eastAsia="zh-TW"/>
        </w:rPr>
        <w:t>1A</w:t>
      </w:r>
      <w:r w:rsidR="00C23B3D">
        <w:t>)</w:t>
      </w:r>
      <w:r w:rsidRPr="00DA5A84">
        <w:t xml:space="preserve">. </w:t>
      </w:r>
      <w:r w:rsidR="00E83B36" w:rsidRPr="00DA5A84">
        <w:t xml:space="preserve">Audio data were collected from 2020 to 2022 </w:t>
      </w:r>
      <w:r w:rsidR="00374D15">
        <w:t>throughout</w:t>
      </w:r>
      <w:r w:rsidR="00E83B36" w:rsidRPr="00DA5A84">
        <w:t xml:space="preserve"> the breeding season (</w:t>
      </w:r>
      <w:r w:rsidR="00374D15">
        <w:t xml:space="preserve">early </w:t>
      </w:r>
      <w:r w:rsidR="00E83B36" w:rsidRPr="00DA5A84">
        <w:t>May to</w:t>
      </w:r>
      <w:r w:rsidR="00374D15">
        <w:t xml:space="preserve"> late </w:t>
      </w:r>
      <w:r w:rsidR="00E83B36" w:rsidRPr="00DA5A84">
        <w:t xml:space="preserve">July) between </w:t>
      </w:r>
      <w:r w:rsidR="00374D15">
        <w:t>daily dawn chorus (</w:t>
      </w:r>
      <w:r w:rsidR="00E83B36" w:rsidRPr="00DA5A84">
        <w:t>4</w:t>
      </w:r>
      <w:r w:rsidR="00374D15">
        <w:t xml:space="preserve"> am to </w:t>
      </w:r>
      <w:r w:rsidR="00E83B36" w:rsidRPr="00DA5A84">
        <w:t>7</w:t>
      </w:r>
      <w:r w:rsidR="00DA5A84">
        <w:t>am</w:t>
      </w:r>
      <w:r w:rsidR="00374D15">
        <w:t>)</w:t>
      </w:r>
      <w:r w:rsidR="00E83B36" w:rsidRPr="00DA5A84">
        <w:t>, usi</w:t>
      </w:r>
      <w:r w:rsidR="00B067DB">
        <w:t>ng</w:t>
      </w:r>
      <w:r w:rsidR="00E83B36" w:rsidRPr="00DA5A84">
        <w:t xml:space="preserve"> </w:t>
      </w:r>
      <w:r w:rsidRPr="00DA5A84">
        <w:t>Audio Moth</w:t>
      </w:r>
      <w:r w:rsidR="003A31FF">
        <w:t xml:space="preserve"> ARU</w:t>
      </w:r>
      <w:r w:rsidRPr="00DA5A84">
        <w:t>s</w:t>
      </w:r>
      <w:r w:rsidR="00F15CB9">
        <w:rPr>
          <w:rFonts w:hint="eastAsia"/>
          <w:lang w:eastAsia="zh-TW"/>
        </w:rPr>
        <w:t xml:space="preserve"> </w:t>
      </w:r>
      <w:r w:rsidR="00F15CB9">
        <w:rPr>
          <w:lang w:eastAsia="zh-TW"/>
        </w:rPr>
        <w:fldChar w:fldCharType="begin"/>
      </w:r>
      <w:r w:rsidR="008B1364">
        <w:rPr>
          <w:lang w:eastAsia="zh-TW"/>
        </w:rPr>
        <w:instrText xml:space="preserve"> ADDIN ZOTERO_ITEM CSL_CITATION {"citationID":"fihiwqeu","properties":{"formattedCitation":"(Hill et al. 2019)","plainCitation":"(Hill et al. 2019)","noteIndex":0},"citationItems":[{"id":158,"uris":["http://zotero.org/users/12201677/items/6AC3HGBR"],"itemData":{"id":158,"type":"article-journal","abstract":"Environmental sound is a powerful data source for investigating ecosystem health. To capture it, scientists commonly use ruggedized, but expensive acoustic monitoring equipment. In this paper we fully describe the hardware build of a low-cost, small, full-spectrum alternative, called AudioMoth. The credit-card sized device consists of a printed circuit board, micro-controller and a micro-electro-mechanical systems microphone. This simple to construct device facilitates: (1) deployments in remote locations, with a small size and a simple mechanism that allows it to be retrofitted into numerous low-cost ruggedized enclosures; (2) long-term monitoring, with low-power operation; (3) modular expansion, with easy to access general purpose input and output pins; and (4) acoustic detection, with onboard processing power.","container-title":"HardwareX","DOI":"10.1016/j.ohx.2019.e00073","ISSN":"2468-0672","journalAbbreviation":"HardwareX","page":"e00073","source":"ScienceDirect","title":"AudioMoth: A low-cost acoustic device for monitoring biodiversity and the environment","title-short":"AudioMoth","volume":"6","author":[{"family":"Hill","given":"Andrew P."},{"family":"Prince","given":"Peter"},{"family":"Snaddon","given":"Jake L."},{"family":"Doncaster","given":"C. Patrick"},{"family":"Rogers","given":"Alex"}],"issued":{"date-parts":[["2019",10,1]]}}}],"schema":"https://github.com/citation-style-language/schema/raw/master/csl-citation.json"} </w:instrText>
      </w:r>
      <w:r w:rsidR="00F15CB9">
        <w:rPr>
          <w:lang w:eastAsia="zh-TW"/>
        </w:rPr>
        <w:fldChar w:fldCharType="separate"/>
      </w:r>
      <w:r w:rsidR="00762858" w:rsidRPr="00762858">
        <w:rPr>
          <w:rFonts w:cs="Times New Roman"/>
        </w:rPr>
        <w:t>(Hill et al. 2019)</w:t>
      </w:r>
      <w:r w:rsidR="00F15CB9">
        <w:rPr>
          <w:lang w:eastAsia="zh-TW"/>
        </w:rPr>
        <w:fldChar w:fldCharType="end"/>
      </w:r>
      <w:r w:rsidR="00E83B36" w:rsidRPr="00DA5A84">
        <w:t xml:space="preserve">. </w:t>
      </w:r>
      <w:r w:rsidR="00374D15">
        <w:t xml:space="preserve">ARUs were set to record for </w:t>
      </w:r>
      <w:r w:rsidR="00E83B36" w:rsidRPr="00DA5A84">
        <w:t>1 minute</w:t>
      </w:r>
      <w:r w:rsidR="00374D15">
        <w:t xml:space="preserve">, followed by 4 minutes pause, throughout the three hours recording period, resulting in 36 one-minute recordings per day per site. </w:t>
      </w:r>
      <w:r w:rsidR="00E83B36" w:rsidRPr="00DA5A84">
        <w:t>Each ARU was placed</w:t>
      </w:r>
      <w:r w:rsidR="00E83B36">
        <w:t xml:space="preserve"> at least two kilometers apart to minimize spatial correlation. Variability in the number of </w:t>
      </w:r>
      <w:r w:rsidR="00985B85">
        <w:t>active</w:t>
      </w:r>
      <w:r w:rsidR="00E83B36">
        <w:t xml:space="preserve"> ARUs at each site</w:t>
      </w:r>
      <w:r w:rsidR="00C23B3D">
        <w:t>/date</w:t>
      </w:r>
      <w:r w:rsidR="00E83B36">
        <w:t xml:space="preserve"> </w:t>
      </w:r>
      <w:r w:rsidR="00374D15">
        <w:t>(</w:t>
      </w:r>
      <w:r w:rsidR="00374D15" w:rsidRPr="007805E7">
        <w:rPr>
          <w:b/>
          <w:bCs/>
        </w:rPr>
        <w:t>Fig</w:t>
      </w:r>
      <w:r w:rsidR="00374D15" w:rsidRPr="007805E7">
        <w:rPr>
          <w:rFonts w:hint="eastAsia"/>
          <w:b/>
          <w:bCs/>
          <w:lang w:eastAsia="zh-TW"/>
        </w:rPr>
        <w:t>.</w:t>
      </w:r>
      <w:r w:rsidR="00840136">
        <w:rPr>
          <w:b/>
          <w:bCs/>
          <w:lang w:eastAsia="zh-TW"/>
        </w:rPr>
        <w:t xml:space="preserve"> </w:t>
      </w:r>
      <w:r w:rsidR="00374D15" w:rsidRPr="007805E7">
        <w:rPr>
          <w:b/>
          <w:bCs/>
          <w:lang w:eastAsia="zh-TW"/>
        </w:rPr>
        <w:t>1B</w:t>
      </w:r>
      <w:r w:rsidR="00374D15">
        <w:t xml:space="preserve">) </w:t>
      </w:r>
      <w:r w:rsidR="00E83B36">
        <w:t>occurred due to setup logistics</w:t>
      </w:r>
      <w:r w:rsidR="00374D15">
        <w:t xml:space="preserve"> (e.g., accessibility of sites during early season)</w:t>
      </w:r>
      <w:r w:rsidR="00E83B36">
        <w:t xml:space="preserve"> and field</w:t>
      </w:r>
      <w:r w:rsidR="00374D15">
        <w:t>/equipment</w:t>
      </w:r>
      <w:r w:rsidR="00E83B36">
        <w:t xml:space="preserve"> challenges </w:t>
      </w:r>
      <w:r w:rsidR="00374D15">
        <w:t>(e.g.,</w:t>
      </w:r>
      <w:r w:rsidR="00E83B36">
        <w:t xml:space="preserve"> battery depletion, firmware issues, disturbances by wildlife).</w:t>
      </w:r>
      <w:r w:rsidR="002049B9">
        <w:t xml:space="preserve"> </w:t>
      </w:r>
      <w:r w:rsidR="002049B9">
        <w:rPr>
          <w:lang w:eastAsia="zh-TW"/>
        </w:rPr>
        <w:t>W</w:t>
      </w:r>
      <w:r w:rsidR="002049B9">
        <w:rPr>
          <w:rFonts w:hint="eastAsia"/>
          <w:lang w:eastAsia="zh-TW"/>
        </w:rPr>
        <w:t xml:space="preserve">e </w:t>
      </w:r>
      <w:r w:rsidR="00374D15">
        <w:rPr>
          <w:lang w:eastAsia="zh-TW"/>
        </w:rPr>
        <w:t>excluded</w:t>
      </w:r>
      <w:r w:rsidR="002049B9">
        <w:rPr>
          <w:lang w:eastAsia="zh-TW"/>
        </w:rPr>
        <w:t xml:space="preserve"> data from </w:t>
      </w:r>
      <w:r w:rsidR="002049B9">
        <w:rPr>
          <w:rFonts w:hint="eastAsia"/>
          <w:lang w:eastAsia="zh-TW"/>
        </w:rPr>
        <w:t>sites which ha</w:t>
      </w:r>
      <w:r w:rsidR="00374D15">
        <w:rPr>
          <w:lang w:eastAsia="zh-TW"/>
        </w:rPr>
        <w:t>d</w:t>
      </w:r>
      <w:r w:rsidR="002049B9">
        <w:rPr>
          <w:rFonts w:hint="eastAsia"/>
          <w:lang w:eastAsia="zh-TW"/>
        </w:rPr>
        <w:t xml:space="preserve"> less than </w:t>
      </w:r>
      <w:r w:rsidR="002049B9">
        <w:rPr>
          <w:lang w:eastAsia="zh-TW"/>
        </w:rPr>
        <w:t>15</w:t>
      </w:r>
      <w:r w:rsidR="002049B9">
        <w:rPr>
          <w:rFonts w:hint="eastAsia"/>
          <w:lang w:eastAsia="zh-TW"/>
        </w:rPr>
        <w:t xml:space="preserve"> days of ARU da</w:t>
      </w:r>
      <w:r w:rsidR="00374D15">
        <w:rPr>
          <w:lang w:eastAsia="zh-TW"/>
        </w:rPr>
        <w:t>ta</w:t>
      </w:r>
      <w:r w:rsidR="002049B9">
        <w:rPr>
          <w:rFonts w:hint="eastAsia"/>
          <w:lang w:eastAsia="zh-TW"/>
        </w:rPr>
        <w:t xml:space="preserve"> to avoid potential bias</w:t>
      </w:r>
      <w:r w:rsidR="002049B9">
        <w:rPr>
          <w:lang w:eastAsia="zh-TW"/>
        </w:rPr>
        <w:t xml:space="preserve"> due to low surveying effort</w:t>
      </w:r>
      <w:r w:rsidR="002049B9">
        <w:rPr>
          <w:rFonts w:hint="eastAsia"/>
          <w:lang w:eastAsia="zh-TW"/>
        </w:rPr>
        <w:t>.</w:t>
      </w:r>
      <w:r w:rsidR="004C7831">
        <w:rPr>
          <w:lang w:eastAsia="zh-TW"/>
        </w:rPr>
        <w:t xml:space="preserve"> This resulted in </w:t>
      </w:r>
      <w:r w:rsidR="00B067DB">
        <w:rPr>
          <w:lang w:eastAsia="zh-TW"/>
        </w:rPr>
        <w:t xml:space="preserve">data from </w:t>
      </w:r>
      <w:commentRangeStart w:id="1"/>
      <w:r w:rsidR="00B067DB">
        <w:rPr>
          <w:lang w:eastAsia="zh-TW"/>
        </w:rPr>
        <w:t xml:space="preserve">59 sites, with </w:t>
      </w:r>
      <w:r w:rsidR="004C7831">
        <w:rPr>
          <w:lang w:eastAsia="zh-TW"/>
        </w:rPr>
        <w:t>each site having an average of 106 ARU days</w:t>
      </w:r>
      <w:r w:rsidR="00374D15">
        <w:rPr>
          <w:lang w:eastAsia="zh-TW"/>
        </w:rPr>
        <w:t xml:space="preserve"> across three years</w:t>
      </w:r>
      <w:commentRangeEnd w:id="1"/>
      <w:r w:rsidR="00257A46">
        <w:rPr>
          <w:rStyle w:val="CommentReference"/>
        </w:rPr>
        <w:commentReference w:id="1"/>
      </w:r>
      <w:r w:rsidR="004C7831">
        <w:rPr>
          <w:lang w:eastAsia="zh-TW"/>
        </w:rPr>
        <w:t>, ranging from 32 to 182</w:t>
      </w:r>
      <w:r w:rsidR="00887552">
        <w:rPr>
          <w:lang w:eastAsia="zh-TW"/>
        </w:rPr>
        <w:t xml:space="preserve"> ARU</w:t>
      </w:r>
      <w:r w:rsidR="004C7831">
        <w:rPr>
          <w:lang w:eastAsia="zh-TW"/>
        </w:rPr>
        <w:t xml:space="preserve"> days.</w:t>
      </w:r>
    </w:p>
    <w:p w14:paraId="13D0EC8C" w14:textId="77777777" w:rsidR="004B5EBC" w:rsidRDefault="004B5EBC">
      <w:pPr>
        <w:spacing w:after="160" w:line="259" w:lineRule="auto"/>
        <w:rPr>
          <w:rFonts w:eastAsiaTheme="majorEastAsia" w:cstheme="majorBidi"/>
          <w:b/>
          <w:i/>
          <w:szCs w:val="26"/>
          <w:lang w:eastAsia="zh-TW"/>
        </w:rPr>
      </w:pPr>
      <w:r>
        <w:rPr>
          <w:lang w:eastAsia="zh-TW"/>
        </w:rPr>
        <w:br w:type="page"/>
      </w:r>
    </w:p>
    <w:p w14:paraId="73252B8A" w14:textId="09D5CF0F" w:rsidR="00696C74" w:rsidRPr="00696C74" w:rsidRDefault="004B5EBC" w:rsidP="004B5EBC">
      <w:pPr>
        <w:pStyle w:val="Heading2"/>
        <w:rPr>
          <w:lang w:eastAsia="zh-TW"/>
        </w:rPr>
      </w:pPr>
      <w:r>
        <w:rPr>
          <w:noProof/>
        </w:rPr>
        <w:lastRenderedPageBreak/>
        <mc:AlternateContent>
          <mc:Choice Requires="wps">
            <w:drawing>
              <wp:anchor distT="45720" distB="45720" distL="114300" distR="114300" simplePos="0" relativeHeight="251687936" behindDoc="0" locked="0" layoutInCell="1" allowOverlap="1" wp14:anchorId="78C59A3F" wp14:editId="636976CF">
                <wp:simplePos x="0" y="0"/>
                <wp:positionH relativeFrom="margin">
                  <wp:posOffset>47625</wp:posOffset>
                </wp:positionH>
                <wp:positionV relativeFrom="paragraph">
                  <wp:posOffset>0</wp:posOffset>
                </wp:positionV>
                <wp:extent cx="5694045" cy="6429375"/>
                <wp:effectExtent l="0" t="0" r="190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4045" cy="6429375"/>
                        </a:xfrm>
                        <a:prstGeom prst="rect">
                          <a:avLst/>
                        </a:prstGeom>
                        <a:solidFill>
                          <a:srgbClr val="FFFFFF"/>
                        </a:solidFill>
                        <a:ln w="9525">
                          <a:noFill/>
                          <a:miter lim="800000"/>
                          <a:headEnd/>
                          <a:tailEnd/>
                        </a:ln>
                      </wps:spPr>
                      <wps:txbx>
                        <w:txbxContent>
                          <w:p w14:paraId="510F6AA2" w14:textId="77777777" w:rsidR="004B5EBC" w:rsidRDefault="004B5EBC" w:rsidP="004B5EBC">
                            <w:pPr>
                              <w:spacing w:after="0"/>
                              <w:jc w:val="center"/>
                            </w:pPr>
                            <w:r>
                              <w:rPr>
                                <w:noProof/>
                              </w:rPr>
                              <w:drawing>
                                <wp:inline distT="0" distB="0" distL="0" distR="0" wp14:anchorId="19B42FF6" wp14:editId="28E2640A">
                                  <wp:extent cx="4757601" cy="4757601"/>
                                  <wp:effectExtent l="0" t="0" r="5080" b="5080"/>
                                  <wp:docPr id="843403086" name="Picture 84340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0689" cy="4850689"/>
                                          </a:xfrm>
                                          <a:prstGeom prst="rect">
                                            <a:avLst/>
                                          </a:prstGeom>
                                          <a:noFill/>
                                          <a:ln>
                                            <a:noFill/>
                                          </a:ln>
                                        </pic:spPr>
                                      </pic:pic>
                                    </a:graphicData>
                                  </a:graphic>
                                </wp:inline>
                              </w:drawing>
                            </w:r>
                          </w:p>
                          <w:p w14:paraId="577AB665" w14:textId="5CE6F77C" w:rsidR="004B5EBC" w:rsidRPr="0018449A" w:rsidRDefault="004B5EBC" w:rsidP="004B5EBC">
                            <w:pPr>
                              <w:spacing w:after="0" w:line="240" w:lineRule="auto"/>
                            </w:pPr>
                            <w:r w:rsidRPr="007805E7">
                              <w:rPr>
                                <w:rFonts w:asciiTheme="minorHAnsi" w:hAnsiTheme="minorHAnsi" w:cstheme="minorHAnsi"/>
                                <w:b/>
                                <w:bCs/>
                              </w:rPr>
                              <w:t xml:space="preserve">Fig. </w:t>
                            </w:r>
                            <w:r w:rsidRPr="007805E7">
                              <w:rPr>
                                <w:rFonts w:asciiTheme="minorHAnsi" w:hAnsiTheme="minorHAnsi" w:cstheme="minorHAnsi"/>
                                <w:b/>
                                <w:bCs/>
                                <w:lang w:eastAsia="zh-TW"/>
                              </w:rPr>
                              <w:t>1</w:t>
                            </w:r>
                            <w:r w:rsidRPr="00DA5A84">
                              <w:rPr>
                                <w:rFonts w:asciiTheme="minorHAnsi" w:hAnsiTheme="minorHAnsi" w:cstheme="minorHAnsi"/>
                              </w:rPr>
                              <w:t xml:space="preserve">. </w:t>
                            </w:r>
                            <w:r w:rsidR="0070462A" w:rsidRPr="0070462A">
                              <w:rPr>
                                <w:rFonts w:asciiTheme="minorHAnsi" w:hAnsiTheme="minorHAnsi" w:cstheme="minorHAnsi"/>
                              </w:rPr>
                              <w:t xml:space="preserve">Spatiotemporal distribution of survey effort for data collected in the John Prince Research Forest, British Columbia, Canada. (A) Spatial distribution of the 66 monitoring sites; solid central dots indicate the locations of autonomous recording units (ARUs), and circle size represents the number of days sampled during the survey </w:t>
                            </w:r>
                            <w:r w:rsidR="0070462A" w:rsidRPr="0070462A">
                              <w:rPr>
                                <w:rFonts w:asciiTheme="minorHAnsi" w:hAnsiTheme="minorHAnsi" w:cstheme="minorHAnsi"/>
                              </w:rPr>
                              <w:t>period</w:t>
                            </w:r>
                            <w:r w:rsidR="0070462A" w:rsidRPr="0070462A">
                              <w:rPr>
                                <w:rFonts w:asciiTheme="minorHAnsi" w:hAnsiTheme="minorHAnsi" w:cstheme="minorHAnsi"/>
                              </w:rPr>
                              <w:t>. (B) Annual number of active ARUs across the survey period, showing a gradual increase during deployment and a decline as units were retrieved.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C59A3F" id="_x0000_t202" coordsize="21600,21600" o:spt="202" path="m,l,21600r21600,l21600,xe">
                <v:stroke joinstyle="miter"/>
                <v:path gradientshapeok="t" o:connecttype="rect"/>
              </v:shapetype>
              <v:shape id="Text Box 2" o:spid="_x0000_s1026" type="#_x0000_t202" style="position:absolute;margin-left:3.75pt;margin-top:0;width:448.35pt;height:506.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" stroked="f">
                <v:textbox>
                  <w:txbxContent>
                    <w:p w14:paraId="510F6AA2" w14:textId="77777777" w:rsidR="004B5EBC" w:rsidRDefault="004B5EBC" w:rsidP="004B5EBC">
                      <w:pPr>
                        <w:spacing w:after="0"/>
                        <w:jc w:val="center"/>
                      </w:pPr>
                      <w:r>
                        <w:rPr>
                          <w:noProof/>
                        </w:rPr>
                        <w:drawing>
                          <wp:inline distT="0" distB="0" distL="0" distR="0" wp14:anchorId="19B42FF6" wp14:editId="28E2640A">
                            <wp:extent cx="4757601" cy="4757601"/>
                            <wp:effectExtent l="0" t="0" r="5080" b="5080"/>
                            <wp:docPr id="843403086" name="Picture 84340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0689" cy="4850689"/>
                                    </a:xfrm>
                                    <a:prstGeom prst="rect">
                                      <a:avLst/>
                                    </a:prstGeom>
                                    <a:noFill/>
                                    <a:ln>
                                      <a:noFill/>
                                    </a:ln>
                                  </pic:spPr>
                                </pic:pic>
                              </a:graphicData>
                            </a:graphic>
                          </wp:inline>
                        </w:drawing>
                      </w:r>
                    </w:p>
                    <w:p w14:paraId="577AB665" w14:textId="5CE6F77C" w:rsidR="004B5EBC" w:rsidRPr="0018449A" w:rsidRDefault="004B5EBC" w:rsidP="004B5EBC">
                      <w:pPr>
                        <w:spacing w:after="0" w:line="240" w:lineRule="auto"/>
                      </w:pPr>
                      <w:r w:rsidRPr="007805E7">
                        <w:rPr>
                          <w:rFonts w:asciiTheme="minorHAnsi" w:hAnsiTheme="minorHAnsi" w:cstheme="minorHAnsi"/>
                          <w:b/>
                          <w:bCs/>
                        </w:rPr>
                        <w:t xml:space="preserve">Fig. </w:t>
                      </w:r>
                      <w:r w:rsidRPr="007805E7">
                        <w:rPr>
                          <w:rFonts w:asciiTheme="minorHAnsi" w:hAnsiTheme="minorHAnsi" w:cstheme="minorHAnsi"/>
                          <w:b/>
                          <w:bCs/>
                          <w:lang w:eastAsia="zh-TW"/>
                        </w:rPr>
                        <w:t>1</w:t>
                      </w:r>
                      <w:r w:rsidRPr="00DA5A84">
                        <w:rPr>
                          <w:rFonts w:asciiTheme="minorHAnsi" w:hAnsiTheme="minorHAnsi" w:cstheme="minorHAnsi"/>
                        </w:rPr>
                        <w:t xml:space="preserve">. </w:t>
                      </w:r>
                      <w:r w:rsidR="0070462A" w:rsidRPr="0070462A">
                        <w:rPr>
                          <w:rFonts w:asciiTheme="minorHAnsi" w:hAnsiTheme="minorHAnsi" w:cstheme="minorHAnsi"/>
                        </w:rPr>
                        <w:t xml:space="preserve">Spatiotemporal distribution of survey effort for data collected in the John Prince Research Forest, British Columbia, Canada. (A) Spatial distribution of the 66 monitoring sites; solid central dots indicate the locations of autonomous recording units (ARUs), and circle size represents the number of days sampled during the survey </w:t>
                      </w:r>
                      <w:r w:rsidR="0070462A" w:rsidRPr="0070462A">
                        <w:rPr>
                          <w:rFonts w:asciiTheme="minorHAnsi" w:hAnsiTheme="minorHAnsi" w:cstheme="minorHAnsi"/>
                        </w:rPr>
                        <w:t>period</w:t>
                      </w:r>
                      <w:r w:rsidR="0070462A" w:rsidRPr="0070462A">
                        <w:rPr>
                          <w:rFonts w:asciiTheme="minorHAnsi" w:hAnsiTheme="minorHAnsi" w:cstheme="minorHAnsi"/>
                        </w:rPr>
                        <w:t>. (B) Annual number of active ARUs across the survey period, showing a gradual increase during deployment and a decline as units were retrieved.</w:t>
                      </w:r>
                    </w:p>
                  </w:txbxContent>
                </v:textbox>
                <w10:wrap type="square" anchorx="margin"/>
              </v:shape>
            </w:pict>
          </mc:Fallback>
        </mc:AlternateContent>
      </w:r>
      <w:r w:rsidR="00E4152B">
        <w:rPr>
          <w:rFonts w:hint="eastAsia"/>
          <w:lang w:eastAsia="zh-TW"/>
        </w:rPr>
        <w:t xml:space="preserve">Acoustic </w:t>
      </w:r>
      <w:r w:rsidR="002D2E72">
        <w:rPr>
          <w:lang w:eastAsia="zh-TW"/>
        </w:rPr>
        <w:t>data processing</w:t>
      </w:r>
      <w:r w:rsidR="00E4152B">
        <w:rPr>
          <w:rFonts w:hint="eastAsia"/>
          <w:lang w:eastAsia="zh-TW"/>
        </w:rPr>
        <w:t xml:space="preserve"> and</w:t>
      </w:r>
      <w:r w:rsidR="006E5FEC">
        <w:rPr>
          <w:rFonts w:hint="eastAsia"/>
          <w:lang w:eastAsia="zh-TW"/>
        </w:rPr>
        <w:t xml:space="preserve"> target</w:t>
      </w:r>
      <w:r w:rsidR="00E4152B">
        <w:rPr>
          <w:rFonts w:hint="eastAsia"/>
          <w:lang w:eastAsia="zh-TW"/>
        </w:rPr>
        <w:t xml:space="preserve"> </w:t>
      </w:r>
      <w:commentRangeStart w:id="2"/>
      <w:r w:rsidR="00E4152B">
        <w:rPr>
          <w:rFonts w:hint="eastAsia"/>
          <w:lang w:eastAsia="zh-TW"/>
        </w:rPr>
        <w:t>species</w:t>
      </w:r>
      <w:commentRangeEnd w:id="2"/>
      <w:r w:rsidR="00CD2A8E">
        <w:rPr>
          <w:rStyle w:val="CommentReference"/>
          <w:rFonts w:eastAsia="PMingLiU" w:cstheme="minorBidi"/>
          <w:b w:val="0"/>
          <w:i w:val="0"/>
        </w:rPr>
        <w:commentReference w:id="2"/>
      </w:r>
    </w:p>
    <w:p w14:paraId="5889C40D" w14:textId="40BC423C" w:rsidR="0018449A" w:rsidRDefault="00170894" w:rsidP="00B067DB">
      <w:pPr>
        <w:rPr>
          <w:lang w:eastAsia="zh-TW"/>
        </w:rPr>
      </w:pPr>
      <w:r>
        <w:t xml:space="preserve">We analyzed collected </w:t>
      </w:r>
      <w:r w:rsidR="00E4152B">
        <w:t xml:space="preserve">acoustic data </w:t>
      </w:r>
      <w:r w:rsidR="00432F89">
        <w:t>with</w:t>
      </w:r>
      <w:r w:rsidR="00E4152B" w:rsidRPr="00F15CB9">
        <w:t xml:space="preserve"> the </w:t>
      </w:r>
      <w:proofErr w:type="spellStart"/>
      <w:r w:rsidR="00E4152B" w:rsidRPr="00F15CB9">
        <w:t>BirdNET</w:t>
      </w:r>
      <w:proofErr w:type="spellEnd"/>
      <w:r w:rsidR="00E4152B" w:rsidRPr="00F15CB9">
        <w:t xml:space="preserve"> Analyzer </w:t>
      </w:r>
      <w:r w:rsidR="00861F75" w:rsidRPr="00F15CB9">
        <w:rPr>
          <w:rFonts w:hint="eastAsia"/>
          <w:lang w:eastAsia="zh-TW"/>
        </w:rPr>
        <w:t>v2.4 model</w:t>
      </w:r>
      <w:r w:rsidR="00F15CB9">
        <w:rPr>
          <w:rFonts w:hint="eastAsia"/>
          <w:lang w:eastAsia="zh-TW"/>
        </w:rPr>
        <w:t xml:space="preserve"> </w:t>
      </w:r>
      <w:r w:rsidR="00F15CB9">
        <w:rPr>
          <w:lang w:eastAsia="zh-TW"/>
        </w:rPr>
        <w:fldChar w:fldCharType="begin"/>
      </w:r>
      <w:r w:rsidR="00CC2D62">
        <w:rPr>
          <w:lang w:eastAsia="zh-TW"/>
        </w:rPr>
        <w:instrText xml:space="preserve"> ADDIN ZOTERO_ITEM CSL_CITATION {"citationID":"LBuG0jtc","properties":{"formattedCitation":"(BirdNET Team [2021] 2025)","plainCitation":"(BirdNET Team [2021] 2025)","dontUpdate":true,"noteIndex":0},"citationItems":[{"id":204,"uris":["http://zotero.org/users/12201677/items/LHGTNIWX"],"itemData":{"id":204,"type":"software","abstract":"BirdNET analyzer for scientific audio data processing.","genre":"Python","license":"MIT","note":"original-date: 2021-09-22T13:29:56Z","source":"GitHub","title":"BirdNET-Analyzer","URL":"https://github.com/birdnet-team/BirdNET-Analyzer","author":[{"family":"BirdNET Team","given":""}],"accessed":{"date-parts":[["2025",6,1]]},"issued":{"date-parts":[["2025"]]}}}],"schema":"https://github.com/citation-style-language/schema/raw/master/csl-citation.json"} </w:instrText>
      </w:r>
      <w:r w:rsidR="00F15CB9">
        <w:rPr>
          <w:lang w:eastAsia="zh-TW"/>
        </w:rPr>
        <w:fldChar w:fldCharType="separate"/>
      </w:r>
      <w:r w:rsidR="00762858" w:rsidRPr="00762858">
        <w:rPr>
          <w:rFonts w:cs="Times New Roman"/>
        </w:rPr>
        <w:t>(BirdNET Team 2025)</w:t>
      </w:r>
      <w:r w:rsidR="00F15CB9">
        <w:rPr>
          <w:lang w:eastAsia="zh-TW"/>
        </w:rPr>
        <w:fldChar w:fldCharType="end"/>
      </w:r>
      <w:r w:rsidR="00E4152B" w:rsidRPr="00F15CB9">
        <w:t xml:space="preserve">, </w:t>
      </w:r>
      <w:r w:rsidR="00432F89">
        <w:rPr>
          <w:lang w:eastAsia="zh-TW"/>
        </w:rPr>
        <w:t>using</w:t>
      </w:r>
      <w:r w:rsidR="00432F89" w:rsidRPr="00F15CB9">
        <w:rPr>
          <w:rFonts w:hint="eastAsia"/>
          <w:lang w:eastAsia="zh-TW"/>
        </w:rPr>
        <w:t xml:space="preserve"> </w:t>
      </w:r>
      <w:r w:rsidR="00B725F5">
        <w:rPr>
          <w:rFonts w:hint="eastAsia"/>
          <w:lang w:eastAsia="zh-TW"/>
        </w:rPr>
        <w:t xml:space="preserve">the </w:t>
      </w:r>
      <w:r w:rsidR="00E4152B">
        <w:t>parameters</w:t>
      </w:r>
      <w:r w:rsidR="00B725F5">
        <w:rPr>
          <w:rFonts w:hint="eastAsia"/>
          <w:lang w:eastAsia="zh-TW"/>
        </w:rPr>
        <w:t xml:space="preserve"> listed</w:t>
      </w:r>
      <w:r w:rsidR="00E4152B">
        <w:t xml:space="preserve"> in </w:t>
      </w:r>
      <w:r w:rsidR="00E4152B" w:rsidRPr="007805E7">
        <w:rPr>
          <w:b/>
          <w:bCs/>
        </w:rPr>
        <w:t xml:space="preserve">Table </w:t>
      </w:r>
      <w:r w:rsidR="00C23B3D" w:rsidRPr="007805E7">
        <w:rPr>
          <w:b/>
          <w:bCs/>
          <w:lang w:eastAsia="zh-TW"/>
        </w:rPr>
        <w:t>1</w:t>
      </w:r>
      <w:r w:rsidR="00E4152B">
        <w:t>. The entire dataset, comprising 1.5 terabytes of audio, required approximately 72 consecutive hours of processing.</w:t>
      </w:r>
      <w:r w:rsidR="00B725F5">
        <w:rPr>
          <w:rFonts w:hint="eastAsia"/>
          <w:lang w:eastAsia="zh-TW"/>
        </w:rPr>
        <w:t xml:space="preserve"> </w:t>
      </w:r>
      <w:r w:rsidR="00511CE8">
        <w:t>An overall bird community list</w:t>
      </w:r>
      <w:r w:rsidR="0018449A">
        <w:t xml:space="preserve"> was generated in four steps: (1) </w:t>
      </w:r>
      <w:proofErr w:type="spellStart"/>
      <w:r w:rsidR="0018449A">
        <w:t>BirdNET</w:t>
      </w:r>
      <w:proofErr w:type="spellEnd"/>
      <w:r w:rsidR="0018449A">
        <w:t xml:space="preserve"> detections were initially filtered using a confidence </w:t>
      </w:r>
      <w:r w:rsidR="0018449A">
        <w:lastRenderedPageBreak/>
        <w:t xml:space="preserve">threshold of 0.8. For each detected category, five recording segments with the highest confidence scores were manually reviewed. </w:t>
      </w:r>
      <w:r w:rsidR="00511CE8">
        <w:t>Sound c</w:t>
      </w:r>
      <w:r w:rsidR="0018449A">
        <w:t>ategories with at least one confirmed vocalization were retained, resulting in 136</w:t>
      </w:r>
      <w:r w:rsidR="00511CE8">
        <w:t xml:space="preserve"> sound </w:t>
      </w:r>
      <w:r w:rsidR="0018449A">
        <w:t xml:space="preserve">categories. (2) Non-bird categories, such as Car Engine, Red Squirrel, Wood Frog, and Slender Meadow Katydid, were removed, reducing the list to 129 </w:t>
      </w:r>
      <w:r w:rsidR="00511CE8">
        <w:t xml:space="preserve">sound </w:t>
      </w:r>
      <w:r w:rsidR="0018449A">
        <w:t>categories. (3) Species not listed in the British Columbia Breeding Bird Atlas</w:t>
      </w:r>
      <w:r w:rsidR="003C6B5F">
        <w:rPr>
          <w:rFonts w:hint="eastAsia"/>
          <w:lang w:eastAsia="zh-TW"/>
        </w:rPr>
        <w:t xml:space="preserve"> </w:t>
      </w:r>
      <w:r w:rsidR="003C6B5F">
        <w:rPr>
          <w:lang w:eastAsia="zh-TW"/>
        </w:rPr>
        <w:fldChar w:fldCharType="begin"/>
      </w:r>
      <w:r w:rsidR="008B1364">
        <w:rPr>
          <w:lang w:eastAsia="zh-TW"/>
        </w:rPr>
        <w:instrText xml:space="preserve"> ADDIN ZOTERO_ITEM CSL_CITATION {"citationID":"BH0E6r9y","properties":{"formattedCitation":"(Davidson et al. 2015)","plainCitation":"(Davidson et al. 2015)","noteIndex":0},"citationItems":[{"id":205,"uris":["http://zotero.org/users/12201677/items/MD4PNNKS"],"itemData":{"id":205,"type":"webpage","note":"Bird Studies Canada, Delta, B.C","title":"The Atlas of the Breeding Birds of British Columbia, 2008-2012","URL":"https://www.birdatlas.bc.ca/","author":[{"family":"Davidson","given":"P.J.A."},{"family":"Cannings","given":"R.J."},{"family":"Couturier","given":"A.R."},{"family":"Lepage","given":"D."},{"family":"Corrado","given":"C.M. Di"}],"accessed":{"date-parts":[["2025",6,1]]},"issued":{"date-parts":[["2015"]]}}}],"schema":"https://github.com/citation-style-language/schema/raw/master/csl-citation.json"} </w:instrText>
      </w:r>
      <w:r w:rsidR="003C6B5F">
        <w:rPr>
          <w:lang w:eastAsia="zh-TW"/>
        </w:rPr>
        <w:fldChar w:fldCharType="separate"/>
      </w:r>
      <w:r w:rsidR="00762858" w:rsidRPr="00762858">
        <w:rPr>
          <w:rFonts w:cs="Times New Roman"/>
        </w:rPr>
        <w:t>(Davidson et al. 2015)</w:t>
      </w:r>
      <w:r w:rsidR="003C6B5F">
        <w:rPr>
          <w:lang w:eastAsia="zh-TW"/>
        </w:rPr>
        <w:fldChar w:fldCharType="end"/>
      </w:r>
      <w:r w:rsidR="0018449A">
        <w:t xml:space="preserve">, which documents species recorded in the Prince George area since 2008, were excluded, leaving 123 species. (4) Species detected at fewer than two sites or on fewer than two days </w:t>
      </w:r>
      <w:r w:rsidR="00936C3A">
        <w:t>in June (</w:t>
      </w:r>
      <w:r w:rsidR="00887552">
        <w:t xml:space="preserve">i.e., </w:t>
      </w:r>
      <w:r w:rsidR="00936C3A">
        <w:t xml:space="preserve">main breeding </w:t>
      </w:r>
      <w:r w:rsidR="00A75D33">
        <w:t>season</w:t>
      </w:r>
      <w:r w:rsidR="00936C3A">
        <w:t xml:space="preserve">) </w:t>
      </w:r>
      <w:r w:rsidR="0018449A">
        <w:t>were excluded, resulting in a final list of 122 species</w:t>
      </w:r>
      <w:r w:rsidR="00A75D33">
        <w:t xml:space="preserve"> (</w:t>
      </w:r>
      <w:r w:rsidR="00A75D33" w:rsidRPr="007805E7">
        <w:rPr>
          <w:rFonts w:hint="eastAsia"/>
          <w:b/>
          <w:bCs/>
        </w:rPr>
        <w:t xml:space="preserve">Supplementary </w:t>
      </w:r>
      <w:r w:rsidR="00A75D33" w:rsidRPr="007805E7">
        <w:rPr>
          <w:b/>
          <w:bCs/>
        </w:rPr>
        <w:t xml:space="preserve">Table </w:t>
      </w:r>
      <w:r w:rsidR="00A75D33" w:rsidRPr="007805E7">
        <w:rPr>
          <w:rFonts w:hint="eastAsia"/>
          <w:b/>
          <w:bCs/>
          <w:lang w:eastAsia="zh-TW"/>
        </w:rPr>
        <w:t>A</w:t>
      </w:r>
      <w:r w:rsidR="00A75D33">
        <w:t>)</w:t>
      </w:r>
      <w:r w:rsidR="0018449A">
        <w:t xml:space="preserve">. The </w:t>
      </w:r>
      <w:r w:rsidR="00A75D33">
        <w:t>overall species list included</w:t>
      </w:r>
      <w:r w:rsidR="0018449A">
        <w:t xml:space="preserve"> a diverse range of</w:t>
      </w:r>
      <w:r w:rsidR="00511CE8">
        <w:t xml:space="preserve"> bird</w:t>
      </w:r>
      <w:r w:rsidR="0018449A">
        <w:t xml:space="preserve"> taxa such as raptors, waterfowl, warblers, sparrows, flycatchers, woodpeckers, owls, and other </w:t>
      </w:r>
      <w:r w:rsidR="0018449A">
        <w:rPr>
          <w:lang w:eastAsia="zh-TW"/>
        </w:rPr>
        <w:t>families.</w:t>
      </w:r>
    </w:p>
    <w:p w14:paraId="7EAC544F" w14:textId="67132D4A" w:rsidR="00B067DB" w:rsidRPr="00B067DB" w:rsidRDefault="00511CE8" w:rsidP="00B067DB">
      <w:pPr>
        <w:rPr>
          <w:lang w:eastAsia="zh-TW"/>
        </w:rPr>
      </w:pPr>
      <w:r>
        <w:rPr>
          <w:lang w:eastAsia="zh-TW"/>
        </w:rPr>
        <w:t xml:space="preserve">We further refined this overall species list to a target </w:t>
      </w:r>
      <w:r w:rsidR="00AA3021">
        <w:rPr>
          <w:rFonts w:hint="eastAsia"/>
          <w:lang w:eastAsia="zh-TW"/>
        </w:rPr>
        <w:t>guild</w:t>
      </w:r>
      <w:r>
        <w:rPr>
          <w:lang w:eastAsia="zh-TW"/>
        </w:rPr>
        <w:t xml:space="preserve"> of passerine species that have confirmed breeding records in the study region, and which are known to be vocally active during the dawn chorus period. These </w:t>
      </w:r>
      <w:r w:rsidR="00B067DB" w:rsidRPr="00B067DB">
        <w:rPr>
          <w:lang w:eastAsia="zh-TW"/>
        </w:rPr>
        <w:t xml:space="preserve">criteria were </w:t>
      </w:r>
      <w:r>
        <w:rPr>
          <w:lang w:eastAsia="zh-TW"/>
        </w:rPr>
        <w:t>used</w:t>
      </w:r>
      <w:r w:rsidR="00B067DB" w:rsidRPr="00B067DB">
        <w:rPr>
          <w:lang w:eastAsia="zh-TW"/>
        </w:rPr>
        <w:t xml:space="preserve"> to avoid detection bias given that recordings were scheduled during the dawn chorus of the breeding season.</w:t>
      </w:r>
      <w:r w:rsidR="00B067DB">
        <w:rPr>
          <w:lang w:eastAsia="zh-TW"/>
        </w:rPr>
        <w:t xml:space="preserve"> </w:t>
      </w:r>
      <w:r w:rsidR="00C41711">
        <w:rPr>
          <w:lang w:eastAsia="zh-TW"/>
        </w:rPr>
        <w:t xml:space="preserve">We then </w:t>
      </w:r>
      <w:r w:rsidR="00B045A0">
        <w:rPr>
          <w:lang w:eastAsia="zh-TW"/>
        </w:rPr>
        <w:t>assessed individual s</w:t>
      </w:r>
      <w:r w:rsidR="00B045A0" w:rsidRPr="00B067DB">
        <w:rPr>
          <w:lang w:eastAsia="zh-TW"/>
        </w:rPr>
        <w:t>pecies</w:t>
      </w:r>
      <w:r w:rsidR="00B067DB" w:rsidRPr="00B067DB">
        <w:rPr>
          <w:lang w:eastAsia="zh-TW"/>
        </w:rPr>
        <w:t xml:space="preserve">-specific </w:t>
      </w:r>
      <w:proofErr w:type="spellStart"/>
      <w:r w:rsidR="00B067DB" w:rsidRPr="00B067DB">
        <w:rPr>
          <w:lang w:eastAsia="zh-TW"/>
        </w:rPr>
        <w:t>BirdNET</w:t>
      </w:r>
      <w:proofErr w:type="spellEnd"/>
      <w:r>
        <w:rPr>
          <w:lang w:eastAsia="zh-TW"/>
        </w:rPr>
        <w:t xml:space="preserve"> </w:t>
      </w:r>
      <w:r w:rsidR="00B045A0">
        <w:rPr>
          <w:lang w:eastAsia="zh-TW"/>
        </w:rPr>
        <w:t xml:space="preserve">confidence </w:t>
      </w:r>
      <w:r w:rsidR="00B067DB" w:rsidRPr="00B067DB">
        <w:rPr>
          <w:lang w:eastAsia="zh-TW"/>
        </w:rPr>
        <w:t xml:space="preserve">thresholds </w:t>
      </w:r>
      <w:r w:rsidR="00B045A0">
        <w:rPr>
          <w:lang w:eastAsia="zh-TW"/>
        </w:rPr>
        <w:t>for the 40 species</w:t>
      </w:r>
      <w:r w:rsidR="004C010E">
        <w:rPr>
          <w:lang w:eastAsia="zh-TW"/>
        </w:rPr>
        <w:t xml:space="preserve">, </w:t>
      </w:r>
      <w:r w:rsidR="00B067DB" w:rsidRPr="00B067DB">
        <w:rPr>
          <w:lang w:eastAsia="zh-TW"/>
        </w:rPr>
        <w:t>following the methods o</w:t>
      </w:r>
      <w:r w:rsidR="00B067DB" w:rsidRPr="003C6B5F">
        <w:rPr>
          <w:lang w:eastAsia="zh-TW"/>
        </w:rPr>
        <w:t>f</w:t>
      </w:r>
      <w:r w:rsidR="003C6B5F" w:rsidRPr="003C6B5F">
        <w:rPr>
          <w:rFonts w:hint="eastAsia"/>
          <w:lang w:eastAsia="zh-TW"/>
        </w:rPr>
        <w:t xml:space="preserve"> </w:t>
      </w:r>
      <w:r w:rsidR="003C6B5F" w:rsidRPr="003C6B5F">
        <w:rPr>
          <w:lang w:eastAsia="zh-TW"/>
        </w:rPr>
        <w:fldChar w:fldCharType="begin"/>
      </w:r>
      <w:r w:rsidR="00D452A5">
        <w:rPr>
          <w:lang w:eastAsia="zh-TW"/>
        </w:rPr>
        <w:instrText xml:space="preserve"> ADDIN ZOTERO_ITEM CSL_CITATION {"citationID":"DmgkZSyj","properties":{"formattedCitation":"(Tseng et al., 2025)","plainCitation":"(Tseng et al., 2025)","dontUpdate":true,"noteIndex":0},"citationItems":[{"id":207,"uris":["http://zotero.org/users/12201677/items/CMZYLFQK"],"itemData":{"id":207,"type":"article-journal","abstract":"BirdNET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sidR="003C6B5F" w:rsidRPr="003C6B5F">
        <w:rPr>
          <w:lang w:eastAsia="zh-TW"/>
        </w:rPr>
        <w:fldChar w:fldCharType="separate"/>
      </w:r>
      <w:r w:rsidR="003C6B5F" w:rsidRPr="003C6B5F">
        <w:rPr>
          <w:rFonts w:cs="Times New Roman"/>
        </w:rPr>
        <w:t xml:space="preserve">Tseng et al. </w:t>
      </w:r>
      <w:r w:rsidR="003C6B5F" w:rsidRPr="003C6B5F">
        <w:rPr>
          <w:rFonts w:cs="Times New Roman" w:hint="eastAsia"/>
          <w:lang w:eastAsia="zh-TW"/>
        </w:rPr>
        <w:t>(</w:t>
      </w:r>
      <w:r w:rsidR="003C6B5F" w:rsidRPr="003C6B5F">
        <w:rPr>
          <w:rFonts w:cs="Times New Roman"/>
        </w:rPr>
        <w:t>2025</w:t>
      </w:r>
      <w:r w:rsidR="003C6B5F" w:rsidRPr="003C6B5F">
        <w:rPr>
          <w:lang w:eastAsia="zh-TW"/>
        </w:rPr>
        <w:fldChar w:fldCharType="end"/>
      </w:r>
      <w:r w:rsidR="003C6B5F" w:rsidRPr="003C6B5F">
        <w:rPr>
          <w:rFonts w:hint="eastAsia"/>
          <w:lang w:eastAsia="zh-TW"/>
        </w:rPr>
        <w:t>)</w:t>
      </w:r>
      <w:r w:rsidR="00BA2344">
        <w:rPr>
          <w:lang w:eastAsia="zh-TW"/>
        </w:rPr>
        <w:t>, to ensure the precision of detections</w:t>
      </w:r>
      <w:r w:rsidR="00B067DB" w:rsidRPr="003C6B5F">
        <w:rPr>
          <w:lang w:eastAsia="zh-TW"/>
        </w:rPr>
        <w:t xml:space="preserve">. </w:t>
      </w:r>
      <w:r w:rsidR="00FD7A3C">
        <w:rPr>
          <w:lang w:eastAsia="zh-TW"/>
        </w:rPr>
        <w:t xml:space="preserve">To do this, we used </w:t>
      </w:r>
      <w:r w:rsidR="00B067DB" w:rsidRPr="00B067DB">
        <w:rPr>
          <w:lang w:eastAsia="zh-TW"/>
        </w:rPr>
        <w:t>stratified sampling to select 360 recording segments</w:t>
      </w:r>
      <w:r w:rsidR="00236114">
        <w:rPr>
          <w:lang w:eastAsia="zh-TW"/>
        </w:rPr>
        <w:t xml:space="preserve"> in which </w:t>
      </w:r>
      <w:proofErr w:type="spellStart"/>
      <w:r w:rsidR="00236114">
        <w:rPr>
          <w:lang w:eastAsia="zh-TW"/>
        </w:rPr>
        <w:t>BirdNET</w:t>
      </w:r>
      <w:proofErr w:type="spellEnd"/>
      <w:r w:rsidR="00236114">
        <w:rPr>
          <w:lang w:eastAsia="zh-TW"/>
        </w:rPr>
        <w:t xml:space="preserve"> had detected each of </w:t>
      </w:r>
      <w:r w:rsidR="001244E3">
        <w:rPr>
          <w:lang w:eastAsia="zh-TW"/>
        </w:rPr>
        <w:t>the target species</w:t>
      </w:r>
      <w:r w:rsidR="00B067DB" w:rsidRPr="00B067DB">
        <w:rPr>
          <w:lang w:eastAsia="zh-TW"/>
        </w:rPr>
        <w:t xml:space="preserve">, with 20 segments drawn from each 0.05 </w:t>
      </w:r>
      <w:r w:rsidR="001244E3">
        <w:rPr>
          <w:lang w:eastAsia="zh-TW"/>
        </w:rPr>
        <w:t xml:space="preserve">detection </w:t>
      </w:r>
      <w:r w:rsidR="00B067DB" w:rsidRPr="00B067DB">
        <w:rPr>
          <w:lang w:eastAsia="zh-TW"/>
        </w:rPr>
        <w:t xml:space="preserve">confidence interval bin (ranging from 0.1 to 1.0). Each segment was </w:t>
      </w:r>
      <w:r w:rsidR="00DA3630">
        <w:rPr>
          <w:lang w:eastAsia="zh-TW"/>
        </w:rPr>
        <w:t xml:space="preserve">then </w:t>
      </w:r>
      <w:r w:rsidR="00B067DB" w:rsidRPr="00B067DB">
        <w:rPr>
          <w:lang w:eastAsia="zh-TW"/>
        </w:rPr>
        <w:t>manually reviewed</w:t>
      </w:r>
      <w:r>
        <w:rPr>
          <w:lang w:eastAsia="zh-TW"/>
        </w:rPr>
        <w:t xml:space="preserve">, </w:t>
      </w:r>
      <w:r w:rsidR="00B067DB" w:rsidRPr="00B067DB">
        <w:rPr>
          <w:lang w:eastAsia="zh-TW"/>
        </w:rPr>
        <w:t xml:space="preserve">by </w:t>
      </w:r>
      <w:r>
        <w:rPr>
          <w:lang w:eastAsia="zh-TW"/>
        </w:rPr>
        <w:t xml:space="preserve">both </w:t>
      </w:r>
      <w:r w:rsidR="00B067DB" w:rsidRPr="00B067DB">
        <w:rPr>
          <w:lang w:eastAsia="zh-TW"/>
        </w:rPr>
        <w:t xml:space="preserve">listening </w:t>
      </w:r>
      <w:r w:rsidR="00DA3630">
        <w:rPr>
          <w:lang w:eastAsia="zh-TW"/>
        </w:rPr>
        <w:t xml:space="preserve">to audio </w:t>
      </w:r>
      <w:r>
        <w:rPr>
          <w:lang w:eastAsia="zh-TW"/>
        </w:rPr>
        <w:t xml:space="preserve">and </w:t>
      </w:r>
      <w:r w:rsidR="00DA3630">
        <w:rPr>
          <w:lang w:eastAsia="zh-TW"/>
        </w:rPr>
        <w:t xml:space="preserve">viewing </w:t>
      </w:r>
      <w:r w:rsidR="00B067DB" w:rsidRPr="00B067DB">
        <w:rPr>
          <w:lang w:eastAsia="zh-TW"/>
        </w:rPr>
        <w:t>spectrogram</w:t>
      </w:r>
      <w:r w:rsidR="00DA3630">
        <w:rPr>
          <w:lang w:eastAsia="zh-TW"/>
        </w:rPr>
        <w:t>s</w:t>
      </w:r>
      <w:r w:rsidR="00B067DB" w:rsidRPr="00B067DB">
        <w:rPr>
          <w:lang w:eastAsia="zh-TW"/>
        </w:rPr>
        <w:t xml:space="preserve"> </w:t>
      </w:r>
      <w:r w:rsidR="00DA3630">
        <w:rPr>
          <w:lang w:eastAsia="zh-TW"/>
        </w:rPr>
        <w:t xml:space="preserve">in comparison with </w:t>
      </w:r>
      <w:r w:rsidR="000E0AF2">
        <w:rPr>
          <w:lang w:eastAsia="zh-TW"/>
        </w:rPr>
        <w:t>known exemplars of the species</w:t>
      </w:r>
      <w:r w:rsidR="00B067DB">
        <w:rPr>
          <w:lang w:eastAsia="zh-TW"/>
        </w:rPr>
        <w:t xml:space="preserve">, </w:t>
      </w:r>
      <w:r w:rsidR="00B067DB" w:rsidRPr="00B067DB">
        <w:rPr>
          <w:lang w:eastAsia="zh-TW"/>
        </w:rPr>
        <w:t>to classify detections as true or false positives. For each species, a</w:t>
      </w:r>
      <w:r w:rsidR="000E0AF2">
        <w:rPr>
          <w:lang w:eastAsia="zh-TW"/>
        </w:rPr>
        <w:t xml:space="preserve"> </w:t>
      </w:r>
      <w:proofErr w:type="spellStart"/>
      <w:r w:rsidR="00AA3021">
        <w:rPr>
          <w:rFonts w:hint="eastAsia"/>
          <w:lang w:eastAsia="zh-TW"/>
        </w:rPr>
        <w:t>BirdNET</w:t>
      </w:r>
      <w:proofErr w:type="spellEnd"/>
      <w:r w:rsidR="00AA3021">
        <w:rPr>
          <w:rFonts w:hint="eastAsia"/>
          <w:lang w:eastAsia="zh-TW"/>
        </w:rPr>
        <w:t xml:space="preserve"> </w:t>
      </w:r>
      <w:r w:rsidR="000E0AF2">
        <w:rPr>
          <w:lang w:eastAsia="zh-TW"/>
        </w:rPr>
        <w:t xml:space="preserve">confidence threshold </w:t>
      </w:r>
      <w:r w:rsidR="00B067DB" w:rsidRPr="00B067DB">
        <w:rPr>
          <w:lang w:eastAsia="zh-TW"/>
        </w:rPr>
        <w:t xml:space="preserve">was </w:t>
      </w:r>
      <w:r w:rsidR="00695C9E">
        <w:rPr>
          <w:lang w:eastAsia="zh-TW"/>
        </w:rPr>
        <w:t>set that a</w:t>
      </w:r>
      <w:r w:rsidR="00B067DB" w:rsidRPr="00B067DB">
        <w:rPr>
          <w:lang w:eastAsia="zh-TW"/>
        </w:rPr>
        <w:t>chieve</w:t>
      </w:r>
      <w:r w:rsidR="00695C9E">
        <w:rPr>
          <w:lang w:eastAsia="zh-TW"/>
        </w:rPr>
        <w:t>d</w:t>
      </w:r>
      <w:r w:rsidR="00B067DB" w:rsidRPr="00B067DB">
        <w:rPr>
          <w:lang w:eastAsia="zh-TW"/>
        </w:rPr>
        <w:t xml:space="preserve"> a precision of 0.95, indicating that at least 95% of the retained detections were true positives (see </w:t>
      </w:r>
      <w:r w:rsidR="003C6B5F">
        <w:rPr>
          <w:lang w:eastAsia="zh-TW"/>
        </w:rPr>
        <w:fldChar w:fldCharType="begin"/>
      </w:r>
      <w:r w:rsidR="00D452A5">
        <w:rPr>
          <w:lang w:eastAsia="zh-TW"/>
        </w:rPr>
        <w:instrText xml:space="preserve"> ADDIN ZOTERO_ITEM CSL_CITATION {"citationID":"D7KYcdac","properties":{"formattedCitation":"(Tseng et al., 2025)","plainCitation":"(Tseng et al., 2025)","dontUpdate":true,"noteIndex":0},"citationItems":[{"id":207,"uris":["http://zotero.org/users/12201677/items/CMZYLFQK"],"itemData":{"id":207,"type":"article-journal","abstract":"BirdNET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sidR="003C6B5F">
        <w:rPr>
          <w:lang w:eastAsia="zh-TW"/>
        </w:rPr>
        <w:fldChar w:fldCharType="separate"/>
      </w:r>
      <w:r w:rsidR="003C6B5F" w:rsidRPr="003C6B5F">
        <w:rPr>
          <w:rFonts w:cs="Times New Roman"/>
        </w:rPr>
        <w:t xml:space="preserve">Tseng et al. </w:t>
      </w:r>
      <w:r w:rsidR="003C6B5F" w:rsidRPr="003C6B5F">
        <w:rPr>
          <w:rFonts w:cs="Times New Roman"/>
        </w:rPr>
        <w:lastRenderedPageBreak/>
        <w:t>2025</w:t>
      </w:r>
      <w:r w:rsidR="003C6B5F">
        <w:rPr>
          <w:lang w:eastAsia="zh-TW"/>
        </w:rPr>
        <w:fldChar w:fldCharType="end"/>
      </w:r>
      <w:r w:rsidR="003C6B5F">
        <w:rPr>
          <w:rFonts w:hint="eastAsia"/>
          <w:lang w:eastAsia="zh-TW"/>
        </w:rPr>
        <w:t xml:space="preserve"> </w:t>
      </w:r>
      <w:r w:rsidR="00B067DB" w:rsidRPr="00B067DB">
        <w:rPr>
          <w:lang w:eastAsia="zh-TW"/>
        </w:rPr>
        <w:t>for the full workflow).</w:t>
      </w:r>
      <w:r w:rsidR="00695C9E">
        <w:rPr>
          <w:lang w:eastAsia="zh-TW"/>
        </w:rPr>
        <w:t xml:space="preserve"> These thresholds were set individually for each of the </w:t>
      </w:r>
      <w:r w:rsidR="00B067DB" w:rsidRPr="00B067DB">
        <w:rPr>
          <w:lang w:eastAsia="zh-TW"/>
        </w:rPr>
        <w:t xml:space="preserve">final list of </w:t>
      </w:r>
      <w:r w:rsidR="00694D10" w:rsidRPr="00B067DB">
        <w:rPr>
          <w:lang w:eastAsia="zh-TW"/>
        </w:rPr>
        <w:t xml:space="preserve">40 passerines </w:t>
      </w:r>
      <w:r w:rsidR="00B067DB" w:rsidRPr="00B067DB">
        <w:rPr>
          <w:lang w:eastAsia="zh-TW"/>
        </w:rPr>
        <w:t>target species included (</w:t>
      </w:r>
      <w:r w:rsidR="00B067DB" w:rsidRPr="007805E7">
        <w:rPr>
          <w:b/>
          <w:bCs/>
          <w:lang w:eastAsia="zh-TW"/>
        </w:rPr>
        <w:t>Table 2</w:t>
      </w:r>
      <w:r w:rsidR="00B067DB" w:rsidRPr="00B067DB">
        <w:rPr>
          <w:lang w:eastAsia="zh-TW"/>
        </w:rPr>
        <w:t>).</w:t>
      </w:r>
    </w:p>
    <w:p w14:paraId="3FB87C28" w14:textId="4387F122" w:rsidR="0018449A" w:rsidRDefault="00F70955" w:rsidP="00B067DB">
      <w:pPr>
        <w:spacing w:after="160"/>
        <w:rPr>
          <w:lang w:eastAsia="zh-TW"/>
        </w:rPr>
      </w:pPr>
      <w:r w:rsidRPr="00DA5A84">
        <w:rPr>
          <w:noProof/>
          <w:color w:val="FF0000"/>
          <w:lang w:eastAsia="zh-TW"/>
        </w:rPr>
        <mc:AlternateContent>
          <mc:Choice Requires="wps">
            <w:drawing>
              <wp:anchor distT="45720" distB="45720" distL="114300" distR="114300" simplePos="0" relativeHeight="251665408" behindDoc="0" locked="0" layoutInCell="1" allowOverlap="1" wp14:anchorId="5E965774" wp14:editId="07F5E15B">
                <wp:simplePos x="0" y="0"/>
                <wp:positionH relativeFrom="margin">
                  <wp:align>left</wp:align>
                </wp:positionH>
                <wp:positionV relativeFrom="paragraph">
                  <wp:posOffset>255270</wp:posOffset>
                </wp:positionV>
                <wp:extent cx="5925820" cy="4648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464949"/>
                        </a:xfrm>
                        <a:prstGeom prst="rect">
                          <a:avLst/>
                        </a:prstGeom>
                        <a:solidFill>
                          <a:srgbClr val="FFFFFF"/>
                        </a:solidFill>
                        <a:ln w="9525">
                          <a:noFill/>
                          <a:miter lim="800000"/>
                          <a:headEnd/>
                          <a:tailEnd/>
                        </a:ln>
                      </wps:spPr>
                      <wps:txbx>
                        <w:txbxContent>
                          <w:p w14:paraId="22B5980E" w14:textId="4E1FD03C" w:rsidR="0018449A" w:rsidRPr="00DA5A84" w:rsidRDefault="0018449A" w:rsidP="0018449A">
                            <w:pPr>
                              <w:spacing w:line="276" w:lineRule="auto"/>
                              <w:rPr>
                                <w:rFonts w:asciiTheme="minorHAnsi" w:hAnsiTheme="minorHAnsi" w:cstheme="minorHAnsi"/>
                              </w:rPr>
                            </w:pPr>
                            <w:r w:rsidRPr="007805E7">
                              <w:rPr>
                                <w:rFonts w:asciiTheme="minorHAnsi" w:hAnsiTheme="minorHAnsi" w:cstheme="minorHAnsi"/>
                                <w:b/>
                                <w:bCs/>
                                <w:lang w:eastAsia="zh-TW"/>
                              </w:rPr>
                              <w:t xml:space="preserve">Table </w:t>
                            </w:r>
                            <w:r w:rsidR="00C23B3D" w:rsidRPr="007805E7">
                              <w:rPr>
                                <w:rFonts w:asciiTheme="minorHAnsi" w:hAnsiTheme="minorHAnsi" w:cstheme="minorHAnsi"/>
                                <w:b/>
                                <w:bCs/>
                                <w:lang w:eastAsia="zh-TW"/>
                              </w:rPr>
                              <w:t>1</w:t>
                            </w:r>
                            <w:r w:rsidRPr="00DA5A84">
                              <w:rPr>
                                <w:rFonts w:asciiTheme="minorHAnsi" w:hAnsiTheme="minorHAnsi" w:cstheme="minorHAnsi"/>
                                <w:lang w:eastAsia="zh-TW"/>
                              </w:rPr>
                              <w:t xml:space="preserve">. </w:t>
                            </w:r>
                            <w:proofErr w:type="spellStart"/>
                            <w:r w:rsidRPr="00DA5A84">
                              <w:rPr>
                                <w:rFonts w:asciiTheme="minorHAnsi" w:hAnsiTheme="minorHAnsi" w:cstheme="minorHAnsi"/>
                                <w:lang w:eastAsia="zh-TW"/>
                              </w:rPr>
                              <w:t>BirdNET</w:t>
                            </w:r>
                            <w:proofErr w:type="spellEnd"/>
                            <w:r w:rsidRPr="00DA5A84">
                              <w:rPr>
                                <w:rFonts w:asciiTheme="minorHAnsi" w:hAnsiTheme="minorHAnsi" w:cstheme="minorHAnsi"/>
                                <w:lang w:eastAsia="zh-TW"/>
                              </w:rPr>
                              <w:t xml:space="preserve"> algorithm</w:t>
                            </w:r>
                            <w:del w:id="3" w:author="Heather Bryan" w:date="2025-12-05T14:10:00Z">
                              <w:r w:rsidRPr="00DA5A84" w:rsidDel="00590E03">
                                <w:rPr>
                                  <w:rFonts w:asciiTheme="minorHAnsi" w:hAnsiTheme="minorHAnsi" w:cstheme="minorHAnsi"/>
                                  <w:lang w:eastAsia="zh-TW"/>
                                </w:rPr>
                                <w:delText>s</w:delText>
                              </w:r>
                            </w:del>
                            <w:r w:rsidRPr="00DA5A84">
                              <w:rPr>
                                <w:rFonts w:asciiTheme="minorHAnsi" w:hAnsiTheme="minorHAnsi" w:cstheme="minorHAnsi"/>
                                <w:lang w:eastAsia="zh-TW"/>
                              </w:rPr>
                              <w:t xml:space="preserve"> arguments</w:t>
                            </w:r>
                            <w:del w:id="4" w:author="Heather Bryan" w:date="2025-12-05T14:10:00Z">
                              <w:r w:rsidRPr="00DA5A84" w:rsidDel="00C611F6">
                                <w:rPr>
                                  <w:rFonts w:asciiTheme="minorHAnsi" w:hAnsiTheme="minorHAnsi" w:cstheme="minorHAnsi"/>
                                  <w:lang w:eastAsia="zh-TW"/>
                                </w:rPr>
                                <w:delText>,</w:delText>
                              </w:r>
                            </w:del>
                            <w:r w:rsidRPr="00DA5A84">
                              <w:rPr>
                                <w:rFonts w:asciiTheme="minorHAnsi" w:hAnsiTheme="minorHAnsi" w:cstheme="minorHAnsi"/>
                                <w:lang w:eastAsia="zh-TW"/>
                              </w:rPr>
                              <w:t xml:space="preserve"> with default value</w:t>
                            </w:r>
                            <w:r w:rsidR="007805E7">
                              <w:rPr>
                                <w:rFonts w:asciiTheme="minorHAnsi" w:hAnsiTheme="minorHAnsi" w:cstheme="minorHAnsi"/>
                                <w:lang w:eastAsia="zh-TW"/>
                              </w:rPr>
                              <w:t>s</w:t>
                            </w:r>
                            <w:r w:rsidRPr="00DA5A84">
                              <w:rPr>
                                <w:rFonts w:asciiTheme="minorHAnsi" w:hAnsiTheme="minorHAnsi" w:cstheme="minorHAnsi"/>
                                <w:lang w:eastAsia="zh-TW"/>
                              </w:rPr>
                              <w:t xml:space="preserve"> and the values used in this study</w:t>
                            </w:r>
                            <w:r w:rsidR="00B067DB">
                              <w:rPr>
                                <w:rFonts w:asciiTheme="minorHAnsi" w:hAnsiTheme="minorHAnsi" w:cstheme="minorHAnsi"/>
                                <w:lang w:eastAsia="zh-T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E965774" id="_x0000_s1027" type="#_x0000_t202" style="position:absolute;margin-left:0;margin-top:20.1pt;width:466.6pt;height:36.6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" stroked="f">
                <v:textbox>
                  <w:txbxContent>
                    <w:p w14:paraId="22B5980E" w14:textId="4E1FD03C" w:rsidR="0018449A" w:rsidRPr="00DA5A84" w:rsidRDefault="0018449A" w:rsidP="0018449A">
                      <w:pPr>
                        <w:spacing w:line="276" w:lineRule="auto"/>
                        <w:rPr>
                          <w:rFonts w:asciiTheme="minorHAnsi" w:hAnsiTheme="minorHAnsi" w:cstheme="minorHAnsi"/>
                        </w:rPr>
                      </w:pPr>
                      <w:r w:rsidRPr="007805E7">
                        <w:rPr>
                          <w:rFonts w:asciiTheme="minorHAnsi" w:hAnsiTheme="minorHAnsi" w:cstheme="minorHAnsi"/>
                          <w:b/>
                          <w:bCs/>
                          <w:lang w:eastAsia="zh-TW"/>
                        </w:rPr>
                        <w:t xml:space="preserve">Table </w:t>
                      </w:r>
                      <w:r w:rsidR="00C23B3D" w:rsidRPr="007805E7">
                        <w:rPr>
                          <w:rFonts w:asciiTheme="minorHAnsi" w:hAnsiTheme="minorHAnsi" w:cstheme="minorHAnsi"/>
                          <w:b/>
                          <w:bCs/>
                          <w:lang w:eastAsia="zh-TW"/>
                        </w:rPr>
                        <w:t>1</w:t>
                      </w:r>
                      <w:r w:rsidRPr="00DA5A84">
                        <w:rPr>
                          <w:rFonts w:asciiTheme="minorHAnsi" w:hAnsiTheme="minorHAnsi" w:cstheme="minorHAnsi"/>
                          <w:lang w:eastAsia="zh-TW"/>
                        </w:rPr>
                        <w:t xml:space="preserve">. </w:t>
                      </w:r>
                      <w:proofErr w:type="spellStart"/>
                      <w:r w:rsidRPr="00DA5A84">
                        <w:rPr>
                          <w:rFonts w:asciiTheme="minorHAnsi" w:hAnsiTheme="minorHAnsi" w:cstheme="minorHAnsi"/>
                          <w:lang w:eastAsia="zh-TW"/>
                        </w:rPr>
                        <w:t>BirdNET</w:t>
                      </w:r>
                      <w:proofErr w:type="spellEnd"/>
                      <w:r w:rsidRPr="00DA5A84">
                        <w:rPr>
                          <w:rFonts w:asciiTheme="minorHAnsi" w:hAnsiTheme="minorHAnsi" w:cstheme="minorHAnsi"/>
                          <w:lang w:eastAsia="zh-TW"/>
                        </w:rPr>
                        <w:t xml:space="preserve"> algorithm</w:t>
                      </w:r>
                      <w:del w:id="34" w:author="Heather Bryan" w:date="2025-12-05T14:10:00Z" w16du:dateUtc="2025-12-05T22:10:00Z">
                        <w:r w:rsidRPr="00DA5A84" w:rsidDel="00590E03">
                          <w:rPr>
                            <w:rFonts w:asciiTheme="minorHAnsi" w:hAnsiTheme="minorHAnsi" w:cstheme="minorHAnsi"/>
                            <w:lang w:eastAsia="zh-TW"/>
                          </w:rPr>
                          <w:delText>s</w:delText>
                        </w:r>
                      </w:del>
                      <w:r w:rsidRPr="00DA5A84">
                        <w:rPr>
                          <w:rFonts w:asciiTheme="minorHAnsi" w:hAnsiTheme="minorHAnsi" w:cstheme="minorHAnsi"/>
                          <w:lang w:eastAsia="zh-TW"/>
                        </w:rPr>
                        <w:t xml:space="preserve"> arguments</w:t>
                      </w:r>
                      <w:del w:id="35" w:author="Heather Bryan" w:date="2025-12-05T14:10:00Z" w16du:dateUtc="2025-12-05T22:10:00Z">
                        <w:r w:rsidRPr="00DA5A84" w:rsidDel="00C611F6">
                          <w:rPr>
                            <w:rFonts w:asciiTheme="minorHAnsi" w:hAnsiTheme="minorHAnsi" w:cstheme="minorHAnsi"/>
                            <w:lang w:eastAsia="zh-TW"/>
                          </w:rPr>
                          <w:delText>,</w:delText>
                        </w:r>
                      </w:del>
                      <w:r w:rsidRPr="00DA5A84">
                        <w:rPr>
                          <w:rFonts w:asciiTheme="minorHAnsi" w:hAnsiTheme="minorHAnsi" w:cstheme="minorHAnsi"/>
                          <w:lang w:eastAsia="zh-TW"/>
                        </w:rPr>
                        <w:t xml:space="preserve"> with default value</w:t>
                      </w:r>
                      <w:r w:rsidR="007805E7">
                        <w:rPr>
                          <w:rFonts w:asciiTheme="minorHAnsi" w:hAnsiTheme="minorHAnsi" w:cstheme="minorHAnsi"/>
                          <w:lang w:eastAsia="zh-TW"/>
                        </w:rPr>
                        <w:t>s</w:t>
                      </w:r>
                      <w:r w:rsidRPr="00DA5A84">
                        <w:rPr>
                          <w:rFonts w:asciiTheme="minorHAnsi" w:hAnsiTheme="minorHAnsi" w:cstheme="minorHAnsi"/>
                          <w:lang w:eastAsia="zh-TW"/>
                        </w:rPr>
                        <w:t xml:space="preserve"> and the values used in this study</w:t>
                      </w:r>
                      <w:r w:rsidR="00B067DB">
                        <w:rPr>
                          <w:rFonts w:asciiTheme="minorHAnsi" w:hAnsiTheme="minorHAnsi" w:cstheme="minorHAnsi"/>
                          <w:lang w:eastAsia="zh-TW"/>
                        </w:rPr>
                        <w:t>.</w:t>
                      </w:r>
                    </w:p>
                  </w:txbxContent>
                </v:textbox>
                <w10:wrap type="square" anchorx="margin"/>
              </v:shape>
            </w:pict>
          </mc:Fallback>
        </mc:AlternateContent>
      </w:r>
    </w:p>
    <w:tbl>
      <w:tblPr>
        <w:tblW w:w="9492" w:type="dxa"/>
        <w:tblInd w:w="85" w:type="dxa"/>
        <w:tblLayout w:type="fixed"/>
        <w:tblCellMar>
          <w:left w:w="0" w:type="dxa"/>
          <w:right w:w="0" w:type="dxa"/>
        </w:tblCellMar>
        <w:tblLook w:val="0000" w:firstRow="0" w:lastRow="0" w:firstColumn="0" w:lastColumn="0" w:noHBand="0" w:noVBand="0"/>
      </w:tblPr>
      <w:tblGrid>
        <w:gridCol w:w="3164"/>
        <w:gridCol w:w="3164"/>
        <w:gridCol w:w="3164"/>
      </w:tblGrid>
      <w:tr w:rsidR="0018449A" w:rsidRPr="00740CDE" w14:paraId="7237F4CB" w14:textId="77777777" w:rsidTr="004B5EBC">
        <w:trPr>
          <w:trHeight w:val="350"/>
          <w:tblHeader/>
        </w:trPr>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1753A85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Argument</w:t>
            </w:r>
          </w:p>
        </w:tc>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7F6E7E9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Default value</w:t>
            </w:r>
          </w:p>
        </w:tc>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4CFBC817"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Used value</w:t>
            </w:r>
          </w:p>
        </w:tc>
      </w:tr>
      <w:tr w:rsidR="0018449A" w:rsidRPr="00740CDE" w14:paraId="44165867"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67B6F2C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i</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708D8167" w14:textId="672E41E0"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7FAA51F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6463581"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84A36C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o</w:t>
            </w:r>
          </w:p>
        </w:tc>
        <w:tc>
          <w:tcPr>
            <w:tcW w:w="3164" w:type="dxa"/>
            <w:tcBorders>
              <w:top w:val="nil"/>
              <w:left w:val="nil"/>
              <w:bottom w:val="nil"/>
              <w:right w:val="nil"/>
            </w:tcBorders>
            <w:tcMar>
              <w:top w:w="25" w:type="dxa"/>
              <w:left w:w="85" w:type="dxa"/>
              <w:bottom w:w="25" w:type="dxa"/>
              <w:right w:w="85" w:type="dxa"/>
            </w:tcMar>
            <w:vAlign w:val="center"/>
          </w:tcPr>
          <w:p w14:paraId="4223E4C1" w14:textId="0BE1E0F3"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760B9B0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8985496"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E7F5BE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lat</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36F6403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2009F21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same as default </w:t>
            </w:r>
          </w:p>
        </w:tc>
      </w:tr>
      <w:tr w:rsidR="0018449A" w:rsidRPr="00740CDE" w14:paraId="13B28F7A"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46F1D33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lon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6418F5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5C2508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24DF389C"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4436EA0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week</w:t>
            </w:r>
          </w:p>
        </w:tc>
        <w:tc>
          <w:tcPr>
            <w:tcW w:w="3164" w:type="dxa"/>
            <w:tcBorders>
              <w:top w:val="nil"/>
              <w:left w:val="nil"/>
              <w:bottom w:val="nil"/>
              <w:right w:val="nil"/>
            </w:tcBorders>
            <w:tcMar>
              <w:top w:w="25" w:type="dxa"/>
              <w:left w:w="85" w:type="dxa"/>
              <w:bottom w:w="25" w:type="dxa"/>
              <w:right w:w="85" w:type="dxa"/>
            </w:tcMar>
            <w:vAlign w:val="center"/>
          </w:tcPr>
          <w:p w14:paraId="09BBE21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07DC2E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4377D10"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28B7FA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slist</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CAC1DDA" w14:textId="0032C252"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5202104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1AAB669B"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4FC59FA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sensitivity</w:t>
            </w:r>
          </w:p>
        </w:tc>
        <w:tc>
          <w:tcPr>
            <w:tcW w:w="3164" w:type="dxa"/>
            <w:tcBorders>
              <w:top w:val="nil"/>
              <w:left w:val="nil"/>
              <w:bottom w:val="nil"/>
              <w:right w:val="nil"/>
            </w:tcBorders>
            <w:tcMar>
              <w:top w:w="25" w:type="dxa"/>
              <w:left w:w="85" w:type="dxa"/>
              <w:bottom w:w="25" w:type="dxa"/>
              <w:right w:w="85" w:type="dxa"/>
            </w:tcMar>
            <w:vAlign w:val="center"/>
          </w:tcPr>
          <w:p w14:paraId="6B8AEFD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1.0</w:t>
            </w:r>
          </w:p>
        </w:tc>
        <w:tc>
          <w:tcPr>
            <w:tcW w:w="3164" w:type="dxa"/>
            <w:tcBorders>
              <w:top w:val="nil"/>
              <w:left w:val="nil"/>
              <w:bottom w:val="nil"/>
              <w:right w:val="nil"/>
            </w:tcBorders>
            <w:tcMar>
              <w:top w:w="25" w:type="dxa"/>
              <w:left w:w="85" w:type="dxa"/>
              <w:bottom w:w="25" w:type="dxa"/>
              <w:right w:w="85" w:type="dxa"/>
            </w:tcMar>
            <w:vAlign w:val="center"/>
          </w:tcPr>
          <w:p w14:paraId="4C20A01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DFA54B3"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3C8C1BA1"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min_conf</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660CC8B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0.1</w:t>
            </w:r>
          </w:p>
        </w:tc>
        <w:tc>
          <w:tcPr>
            <w:tcW w:w="3164" w:type="dxa"/>
            <w:tcBorders>
              <w:top w:val="nil"/>
              <w:left w:val="nil"/>
              <w:bottom w:val="nil"/>
              <w:right w:val="nil"/>
            </w:tcBorders>
            <w:tcMar>
              <w:top w:w="25" w:type="dxa"/>
              <w:left w:w="85" w:type="dxa"/>
              <w:bottom w:w="25" w:type="dxa"/>
              <w:right w:w="85" w:type="dxa"/>
            </w:tcMar>
            <w:vAlign w:val="center"/>
          </w:tcPr>
          <w:p w14:paraId="137D6E3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6A4F037"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1790489F"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overlap</w:t>
            </w:r>
          </w:p>
        </w:tc>
        <w:tc>
          <w:tcPr>
            <w:tcW w:w="3164" w:type="dxa"/>
            <w:tcBorders>
              <w:top w:val="nil"/>
              <w:left w:val="nil"/>
              <w:bottom w:val="nil"/>
              <w:right w:val="nil"/>
            </w:tcBorders>
            <w:tcMar>
              <w:top w:w="25" w:type="dxa"/>
              <w:left w:w="85" w:type="dxa"/>
              <w:bottom w:w="25" w:type="dxa"/>
              <w:right w:w="85" w:type="dxa"/>
            </w:tcMar>
            <w:vAlign w:val="center"/>
          </w:tcPr>
          <w:p w14:paraId="153EBD54"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w:t>
            </w:r>
          </w:p>
        </w:tc>
        <w:tc>
          <w:tcPr>
            <w:tcW w:w="3164" w:type="dxa"/>
            <w:tcBorders>
              <w:top w:val="nil"/>
              <w:left w:val="nil"/>
              <w:bottom w:val="nil"/>
              <w:right w:val="nil"/>
            </w:tcBorders>
            <w:tcMar>
              <w:top w:w="25" w:type="dxa"/>
              <w:left w:w="85" w:type="dxa"/>
              <w:bottom w:w="25" w:type="dxa"/>
              <w:right w:w="85" w:type="dxa"/>
            </w:tcMar>
            <w:vAlign w:val="center"/>
          </w:tcPr>
          <w:p w14:paraId="22F1F08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744B21D"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70A035E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rtype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D4113DF"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table</w:t>
            </w:r>
          </w:p>
        </w:tc>
        <w:tc>
          <w:tcPr>
            <w:tcW w:w="3164" w:type="dxa"/>
            <w:tcBorders>
              <w:top w:val="nil"/>
              <w:left w:val="nil"/>
              <w:bottom w:val="nil"/>
              <w:right w:val="nil"/>
            </w:tcBorders>
            <w:tcMar>
              <w:top w:w="25" w:type="dxa"/>
              <w:left w:w="85" w:type="dxa"/>
              <w:bottom w:w="25" w:type="dxa"/>
              <w:right w:w="85" w:type="dxa"/>
            </w:tcMar>
            <w:vAlign w:val="center"/>
          </w:tcPr>
          <w:p w14:paraId="54A41EF6"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r</w:t>
            </w:r>
          </w:p>
        </w:tc>
      </w:tr>
      <w:tr w:rsidR="0018449A" w:rsidRPr="00740CDE" w14:paraId="4D03B1EB"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6171C7D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threads</w:t>
            </w:r>
          </w:p>
        </w:tc>
        <w:tc>
          <w:tcPr>
            <w:tcW w:w="3164" w:type="dxa"/>
            <w:tcBorders>
              <w:top w:val="nil"/>
              <w:left w:val="nil"/>
              <w:bottom w:val="nil"/>
              <w:right w:val="nil"/>
            </w:tcBorders>
            <w:tcMar>
              <w:top w:w="25" w:type="dxa"/>
              <w:left w:w="85" w:type="dxa"/>
              <w:bottom w:w="25" w:type="dxa"/>
              <w:right w:w="85" w:type="dxa"/>
            </w:tcMar>
            <w:vAlign w:val="center"/>
          </w:tcPr>
          <w:p w14:paraId="650C83F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2C301E3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4</w:t>
            </w:r>
          </w:p>
        </w:tc>
      </w:tr>
      <w:tr w:rsidR="0018449A" w:rsidRPr="00740CDE" w14:paraId="3481CC5A"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1CD55F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batchsize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D67DD83"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74A9E34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4</w:t>
            </w:r>
          </w:p>
        </w:tc>
      </w:tr>
      <w:tr w:rsidR="0018449A" w:rsidRPr="00740CDE" w14:paraId="06BDA472"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72896857"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locale</w:t>
            </w:r>
          </w:p>
        </w:tc>
        <w:tc>
          <w:tcPr>
            <w:tcW w:w="3164" w:type="dxa"/>
            <w:tcBorders>
              <w:top w:val="nil"/>
              <w:left w:val="nil"/>
              <w:bottom w:val="nil"/>
              <w:right w:val="nil"/>
            </w:tcBorders>
            <w:tcMar>
              <w:top w:w="25" w:type="dxa"/>
              <w:left w:w="85" w:type="dxa"/>
              <w:bottom w:w="25" w:type="dxa"/>
              <w:right w:w="85" w:type="dxa"/>
            </w:tcMar>
            <w:vAlign w:val="center"/>
          </w:tcPr>
          <w:p w14:paraId="1C74D50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en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91D5E76"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0F8781EB"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45A592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sf_thresh</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091AAEF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0.03</w:t>
            </w:r>
          </w:p>
        </w:tc>
        <w:tc>
          <w:tcPr>
            <w:tcW w:w="3164" w:type="dxa"/>
            <w:tcBorders>
              <w:top w:val="nil"/>
              <w:left w:val="nil"/>
              <w:bottom w:val="nil"/>
              <w:right w:val="nil"/>
            </w:tcBorders>
            <w:tcMar>
              <w:top w:w="25" w:type="dxa"/>
              <w:left w:w="85" w:type="dxa"/>
              <w:bottom w:w="25" w:type="dxa"/>
              <w:right w:w="85" w:type="dxa"/>
            </w:tcMar>
            <w:vAlign w:val="center"/>
          </w:tcPr>
          <w:p w14:paraId="5FB7215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54F461F4"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5C8FD063"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classifier</w:t>
            </w:r>
          </w:p>
        </w:tc>
        <w:tc>
          <w:tcPr>
            <w:tcW w:w="3164" w:type="dxa"/>
            <w:tcBorders>
              <w:top w:val="nil"/>
              <w:left w:val="nil"/>
              <w:bottom w:val="nil"/>
              <w:right w:val="nil"/>
            </w:tcBorders>
            <w:tcMar>
              <w:top w:w="25" w:type="dxa"/>
              <w:left w:w="85" w:type="dxa"/>
              <w:bottom w:w="25" w:type="dxa"/>
              <w:right w:w="85" w:type="dxa"/>
            </w:tcMar>
            <w:vAlign w:val="center"/>
          </w:tcPr>
          <w:p w14:paraId="143A52C4" w14:textId="5907F1F4"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1C85D2C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6AE28A70"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E5EADE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fmin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143203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w:t>
            </w:r>
          </w:p>
        </w:tc>
        <w:tc>
          <w:tcPr>
            <w:tcW w:w="3164" w:type="dxa"/>
            <w:tcBorders>
              <w:top w:val="nil"/>
              <w:left w:val="nil"/>
              <w:bottom w:val="nil"/>
              <w:right w:val="nil"/>
            </w:tcBorders>
            <w:tcMar>
              <w:top w:w="25" w:type="dxa"/>
              <w:left w:w="85" w:type="dxa"/>
              <w:bottom w:w="25" w:type="dxa"/>
              <w:right w:w="85" w:type="dxa"/>
            </w:tcMar>
            <w:vAlign w:val="center"/>
          </w:tcPr>
          <w:p w14:paraId="17386E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36D60C6"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0FE5E0D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fmax</w:t>
            </w:r>
          </w:p>
        </w:tc>
        <w:tc>
          <w:tcPr>
            <w:tcW w:w="3164" w:type="dxa"/>
            <w:tcBorders>
              <w:top w:val="nil"/>
              <w:left w:val="nil"/>
              <w:bottom w:val="nil"/>
              <w:right w:val="nil"/>
            </w:tcBorders>
            <w:tcMar>
              <w:top w:w="25" w:type="dxa"/>
              <w:left w:w="85" w:type="dxa"/>
              <w:bottom w:w="25" w:type="dxa"/>
              <w:right w:w="85" w:type="dxa"/>
            </w:tcMar>
            <w:vAlign w:val="center"/>
          </w:tcPr>
          <w:p w14:paraId="00EFCFE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15000</w:t>
            </w:r>
          </w:p>
        </w:tc>
        <w:tc>
          <w:tcPr>
            <w:tcW w:w="3164" w:type="dxa"/>
            <w:tcBorders>
              <w:top w:val="nil"/>
              <w:left w:val="nil"/>
              <w:bottom w:val="nil"/>
              <w:right w:val="nil"/>
            </w:tcBorders>
            <w:tcMar>
              <w:top w:w="25" w:type="dxa"/>
              <w:left w:w="85" w:type="dxa"/>
              <w:bottom w:w="25" w:type="dxa"/>
              <w:right w:w="85" w:type="dxa"/>
            </w:tcMar>
            <w:vAlign w:val="center"/>
          </w:tcPr>
          <w:p w14:paraId="0B07C06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547ECBF"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56266F1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output_file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1B80E81A" w14:textId="3D63B907"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3B54F501"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7938A6A" w14:textId="77777777" w:rsidTr="004B5EBC">
        <w:trPr>
          <w:trHeight w:val="355"/>
        </w:trPr>
        <w:tc>
          <w:tcPr>
            <w:tcW w:w="3164" w:type="dxa"/>
            <w:tcBorders>
              <w:top w:val="nil"/>
              <w:left w:val="nil"/>
              <w:bottom w:val="single" w:sz="4" w:space="0" w:color="auto"/>
              <w:right w:val="nil"/>
            </w:tcBorders>
            <w:tcMar>
              <w:top w:w="25" w:type="dxa"/>
              <w:left w:w="85" w:type="dxa"/>
              <w:bottom w:w="25" w:type="dxa"/>
              <w:right w:w="85" w:type="dxa"/>
            </w:tcMar>
            <w:vAlign w:val="center"/>
          </w:tcPr>
          <w:p w14:paraId="73523CDE"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skip_existing_results</w:t>
            </w:r>
            <w:proofErr w:type="spellEnd"/>
          </w:p>
        </w:tc>
        <w:tc>
          <w:tcPr>
            <w:tcW w:w="3164" w:type="dxa"/>
            <w:tcBorders>
              <w:top w:val="nil"/>
              <w:left w:val="nil"/>
              <w:bottom w:val="single" w:sz="4" w:space="0" w:color="auto"/>
              <w:right w:val="nil"/>
            </w:tcBorders>
            <w:tcMar>
              <w:top w:w="25" w:type="dxa"/>
              <w:left w:w="85" w:type="dxa"/>
              <w:bottom w:w="25" w:type="dxa"/>
              <w:right w:w="85" w:type="dxa"/>
            </w:tcMar>
            <w:vAlign w:val="center"/>
          </w:tcPr>
          <w:p w14:paraId="34F5F68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FALSE</w:t>
            </w:r>
          </w:p>
        </w:tc>
        <w:tc>
          <w:tcPr>
            <w:tcW w:w="3164" w:type="dxa"/>
            <w:tcBorders>
              <w:top w:val="nil"/>
              <w:left w:val="nil"/>
              <w:bottom w:val="single" w:sz="4" w:space="0" w:color="auto"/>
              <w:right w:val="nil"/>
            </w:tcBorders>
            <w:tcMar>
              <w:top w:w="25" w:type="dxa"/>
              <w:left w:w="85" w:type="dxa"/>
              <w:bottom w:w="25" w:type="dxa"/>
              <w:right w:w="85" w:type="dxa"/>
            </w:tcMar>
            <w:vAlign w:val="center"/>
          </w:tcPr>
          <w:p w14:paraId="5B005A4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TRUE</w:t>
            </w:r>
          </w:p>
        </w:tc>
      </w:tr>
    </w:tbl>
    <w:p w14:paraId="4D281FAA" w14:textId="77777777" w:rsidR="0018449A" w:rsidRDefault="0018449A" w:rsidP="004B5EBC"/>
    <w:p w14:paraId="7C750CF3" w14:textId="31046689" w:rsidR="00F5046C" w:rsidRPr="00B725F5" w:rsidRDefault="00F5046C" w:rsidP="004B5EBC">
      <w:pPr>
        <w:spacing w:after="160"/>
        <w:rPr>
          <w:rFonts w:eastAsiaTheme="majorEastAsia" w:cstheme="majorBidi"/>
          <w:b/>
          <w:i/>
          <w:szCs w:val="26"/>
          <w:lang w:eastAsia="zh-TW"/>
        </w:rPr>
      </w:pPr>
    </w:p>
    <w:p w14:paraId="3FECB176" w14:textId="77777777" w:rsidR="00342396" w:rsidRDefault="00342396" w:rsidP="004B5EBC">
      <w:pPr>
        <w:spacing w:after="160"/>
        <w:rPr>
          <w:lang w:val="en-US"/>
        </w:rPr>
      </w:pPr>
      <w:r>
        <w:rPr>
          <w:lang w:val="en-US"/>
        </w:rPr>
        <w:br w:type="page"/>
      </w:r>
    </w:p>
    <w:p w14:paraId="4BB994F5" w14:textId="77777777" w:rsidR="00685143" w:rsidRDefault="00342396" w:rsidP="004B5EBC">
      <w:pPr>
        <w:spacing w:after="160"/>
        <w:rPr>
          <w:lang w:val="en-US"/>
        </w:rPr>
      </w:pPr>
      <w:r w:rsidRPr="00E400BB">
        <w:rPr>
          <w:noProof/>
          <w:color w:val="FF0000"/>
          <w:lang w:eastAsia="zh-TW"/>
        </w:rPr>
        <w:lastRenderedPageBreak/>
        <mc:AlternateContent>
          <mc:Choice Requires="wps">
            <w:drawing>
              <wp:anchor distT="45720" distB="45720" distL="114300" distR="114300" simplePos="0" relativeHeight="251673600" behindDoc="0" locked="0" layoutInCell="1" allowOverlap="1" wp14:anchorId="410B5062" wp14:editId="68CCF140">
                <wp:simplePos x="0" y="0"/>
                <wp:positionH relativeFrom="margin">
                  <wp:align>left</wp:align>
                </wp:positionH>
                <wp:positionV relativeFrom="paragraph">
                  <wp:posOffset>182438</wp:posOffset>
                </wp:positionV>
                <wp:extent cx="5925820" cy="1676400"/>
                <wp:effectExtent l="0" t="0" r="0" b="0"/>
                <wp:wrapSquare wrapText="bothSides"/>
                <wp:docPr id="585967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676400"/>
                        </a:xfrm>
                        <a:prstGeom prst="rect">
                          <a:avLst/>
                        </a:prstGeom>
                        <a:solidFill>
                          <a:srgbClr val="FFFFFF"/>
                        </a:solidFill>
                        <a:ln w="9525">
                          <a:noFill/>
                          <a:miter lim="800000"/>
                          <a:headEnd/>
                          <a:tailEnd/>
                        </a:ln>
                      </wps:spPr>
                      <wps:txbx>
                        <w:txbxContent>
                          <w:p w14:paraId="7660C718" w14:textId="588B90CD" w:rsidR="00342396" w:rsidRPr="00DA5A84" w:rsidRDefault="00342396" w:rsidP="00342396">
                            <w:pPr>
                              <w:spacing w:line="276" w:lineRule="auto"/>
                              <w:rPr>
                                <w:rFonts w:asciiTheme="minorHAnsi" w:hAnsiTheme="minorHAnsi" w:cstheme="minorHAnsi"/>
                              </w:rPr>
                            </w:pPr>
                            <w:r w:rsidRPr="007805E7">
                              <w:rPr>
                                <w:rFonts w:asciiTheme="minorHAnsi" w:hAnsiTheme="minorHAnsi" w:cstheme="minorHAnsi"/>
                                <w:b/>
                                <w:bCs/>
                                <w:lang w:eastAsia="zh-TW"/>
                              </w:rPr>
                              <w:t>Table 2</w:t>
                            </w:r>
                            <w:r w:rsidRPr="00DA5A84">
                              <w:rPr>
                                <w:rFonts w:asciiTheme="minorHAnsi" w:hAnsiTheme="minorHAnsi" w:cstheme="minorHAnsi"/>
                                <w:lang w:eastAsia="zh-TW"/>
                              </w:rPr>
                              <w:t xml:space="preserve">. </w:t>
                            </w:r>
                            <w:r w:rsidR="005650D2" w:rsidRPr="005650D2">
                              <w:rPr>
                                <w:rFonts w:asciiTheme="minorHAnsi" w:hAnsiTheme="minorHAnsi" w:cstheme="minorHAnsi"/>
                                <w:lang w:eastAsia="zh-TW"/>
                              </w:rPr>
                              <w:t xml:space="preserve">The 40 breeding passerine species detected during the dawn chorus and selected as target species in this study. Detections were obtained from three years of songbird breeding-season data collected </w:t>
                            </w:r>
                            <w:r w:rsidR="005650D2">
                              <w:rPr>
                                <w:rFonts w:asciiTheme="minorHAnsi" w:hAnsiTheme="minorHAnsi" w:cstheme="minorHAnsi"/>
                                <w:lang w:eastAsia="zh-TW"/>
                              </w:rPr>
                              <w:t>from 66 sites at</w:t>
                            </w:r>
                            <w:r w:rsidR="005650D2" w:rsidRPr="005650D2">
                              <w:rPr>
                                <w:rFonts w:asciiTheme="minorHAnsi" w:hAnsiTheme="minorHAnsi" w:cstheme="minorHAnsi"/>
                                <w:lang w:eastAsia="zh-TW"/>
                              </w:rPr>
                              <w:t xml:space="preserve"> the John Prince Research Forest. For each species, the table reports the total number of </w:t>
                            </w:r>
                            <w:proofErr w:type="spellStart"/>
                            <w:r w:rsidR="005650D2" w:rsidRPr="005650D2">
                              <w:rPr>
                                <w:rFonts w:asciiTheme="minorHAnsi" w:hAnsiTheme="minorHAnsi" w:cstheme="minorHAnsi"/>
                                <w:lang w:eastAsia="zh-TW"/>
                              </w:rPr>
                              <w:t>BirdNET</w:t>
                            </w:r>
                            <w:proofErr w:type="spellEnd"/>
                            <w:r w:rsidR="005650D2" w:rsidRPr="005650D2">
                              <w:rPr>
                                <w:rFonts w:asciiTheme="minorHAnsi" w:hAnsiTheme="minorHAnsi" w:cstheme="minorHAnsi"/>
                                <w:lang w:eastAsia="zh-TW"/>
                              </w:rPr>
                              <w:t xml:space="preserve"> detections and the number of sites where the species was detected. Values were calculated after applying species-specific </w:t>
                            </w:r>
                            <w:proofErr w:type="spellStart"/>
                            <w:r w:rsidR="005650D2" w:rsidRPr="005650D2">
                              <w:rPr>
                                <w:rFonts w:asciiTheme="minorHAnsi" w:hAnsiTheme="minorHAnsi" w:cstheme="minorHAnsi"/>
                                <w:lang w:eastAsia="zh-TW"/>
                              </w:rPr>
                              <w:t>BirdNET</w:t>
                            </w:r>
                            <w:proofErr w:type="spellEnd"/>
                            <w:r w:rsidR="005650D2" w:rsidRPr="005650D2">
                              <w:rPr>
                                <w:rFonts w:asciiTheme="minorHAnsi" w:hAnsiTheme="minorHAnsi" w:cstheme="minorHAnsi"/>
                                <w:lang w:eastAsia="zh-TW"/>
                              </w:rPr>
                              <w:t xml:space="preserve"> confidence thresholds achieving 95% precision and excluding sites with fewer than 15 ARU recording days.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5062" id="_x0000_s1028" type="#_x0000_t202" style="position:absolute;margin-left:0;margin-top:14.35pt;width:466.6pt;height:132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" stroked="f">
                <v:textbox>
                  <w:txbxContent>
                    <w:p w14:paraId="7660C718" w14:textId="588B90CD" w:rsidR="00342396" w:rsidRPr="00DA5A84" w:rsidRDefault="00342396" w:rsidP="00342396">
                      <w:pPr>
                        <w:spacing w:line="276" w:lineRule="auto"/>
                        <w:rPr>
                          <w:rFonts w:asciiTheme="minorHAnsi" w:hAnsiTheme="minorHAnsi" w:cstheme="minorHAnsi"/>
                        </w:rPr>
                      </w:pPr>
                      <w:r w:rsidRPr="007805E7">
                        <w:rPr>
                          <w:rFonts w:asciiTheme="minorHAnsi" w:hAnsiTheme="minorHAnsi" w:cstheme="minorHAnsi"/>
                          <w:b/>
                          <w:bCs/>
                          <w:lang w:eastAsia="zh-TW"/>
                        </w:rPr>
                        <w:t>Table 2</w:t>
                      </w:r>
                      <w:r w:rsidRPr="00DA5A84">
                        <w:rPr>
                          <w:rFonts w:asciiTheme="minorHAnsi" w:hAnsiTheme="minorHAnsi" w:cstheme="minorHAnsi"/>
                          <w:lang w:eastAsia="zh-TW"/>
                        </w:rPr>
                        <w:t xml:space="preserve">. </w:t>
                      </w:r>
                      <w:r w:rsidR="005650D2" w:rsidRPr="005650D2">
                        <w:rPr>
                          <w:rFonts w:asciiTheme="minorHAnsi" w:hAnsiTheme="minorHAnsi" w:cstheme="minorHAnsi"/>
                          <w:lang w:eastAsia="zh-TW"/>
                        </w:rPr>
                        <w:t xml:space="preserve">The 40 breeding passerine species detected during the dawn chorus and selected as target species in this study. Detections were obtained from three years of songbird breeding-season data collected </w:t>
                      </w:r>
                      <w:r w:rsidR="005650D2">
                        <w:rPr>
                          <w:rFonts w:asciiTheme="minorHAnsi" w:hAnsiTheme="minorHAnsi" w:cstheme="minorHAnsi"/>
                          <w:lang w:eastAsia="zh-TW"/>
                        </w:rPr>
                        <w:t>from 66 sites at</w:t>
                      </w:r>
                      <w:r w:rsidR="005650D2" w:rsidRPr="005650D2">
                        <w:rPr>
                          <w:rFonts w:asciiTheme="minorHAnsi" w:hAnsiTheme="minorHAnsi" w:cstheme="minorHAnsi"/>
                          <w:lang w:eastAsia="zh-TW"/>
                        </w:rPr>
                        <w:t xml:space="preserve"> the John Prince Research Forest. For each species, the table reports the total number of </w:t>
                      </w:r>
                      <w:proofErr w:type="spellStart"/>
                      <w:r w:rsidR="005650D2" w:rsidRPr="005650D2">
                        <w:rPr>
                          <w:rFonts w:asciiTheme="minorHAnsi" w:hAnsiTheme="minorHAnsi" w:cstheme="minorHAnsi"/>
                          <w:lang w:eastAsia="zh-TW"/>
                        </w:rPr>
                        <w:t>BirdNET</w:t>
                      </w:r>
                      <w:proofErr w:type="spellEnd"/>
                      <w:r w:rsidR="005650D2" w:rsidRPr="005650D2">
                        <w:rPr>
                          <w:rFonts w:asciiTheme="minorHAnsi" w:hAnsiTheme="minorHAnsi" w:cstheme="minorHAnsi"/>
                          <w:lang w:eastAsia="zh-TW"/>
                        </w:rPr>
                        <w:t xml:space="preserve"> detections and the number of sites where the species was detected. Values were calculated after applying species-specific </w:t>
                      </w:r>
                      <w:proofErr w:type="spellStart"/>
                      <w:r w:rsidR="005650D2" w:rsidRPr="005650D2">
                        <w:rPr>
                          <w:rFonts w:asciiTheme="minorHAnsi" w:hAnsiTheme="minorHAnsi" w:cstheme="minorHAnsi"/>
                          <w:lang w:eastAsia="zh-TW"/>
                        </w:rPr>
                        <w:t>BirdNET</w:t>
                      </w:r>
                      <w:proofErr w:type="spellEnd"/>
                      <w:r w:rsidR="005650D2" w:rsidRPr="005650D2">
                        <w:rPr>
                          <w:rFonts w:asciiTheme="minorHAnsi" w:hAnsiTheme="minorHAnsi" w:cstheme="minorHAnsi"/>
                          <w:lang w:eastAsia="zh-TW"/>
                        </w:rPr>
                        <w:t xml:space="preserve"> confidence thresholds achieving 95% precision and excluding sites with fewer than 15 ARU recording days.</w:t>
                      </w:r>
                    </w:p>
                  </w:txbxContent>
                </v:textbox>
                <w10:wrap type="square" anchorx="margin"/>
              </v:shape>
            </w:pict>
          </mc:Fallback>
        </mc:AlternateContent>
      </w:r>
    </w:p>
    <w:tbl>
      <w:tblPr>
        <w:tblW w:w="9063" w:type="dxa"/>
        <w:tblInd w:w="85" w:type="dxa"/>
        <w:tblLayout w:type="fixed"/>
        <w:tblCellMar>
          <w:left w:w="0" w:type="dxa"/>
          <w:right w:w="0" w:type="dxa"/>
        </w:tblCellMar>
        <w:tblLook w:val="0000" w:firstRow="0" w:lastRow="0" w:firstColumn="0" w:lastColumn="0" w:noHBand="0" w:noVBand="0"/>
      </w:tblPr>
      <w:tblGrid>
        <w:gridCol w:w="2801"/>
        <w:gridCol w:w="2609"/>
        <w:gridCol w:w="1372"/>
        <w:gridCol w:w="1235"/>
        <w:gridCol w:w="1046"/>
      </w:tblGrid>
      <w:tr w:rsidR="003E26C3" w14:paraId="36740AAF" w14:textId="77777777" w:rsidTr="003E26C3">
        <w:trPr>
          <w:trHeight w:val="839"/>
          <w:tblHeader/>
        </w:trPr>
        <w:tc>
          <w:tcPr>
            <w:tcW w:w="2801" w:type="dxa"/>
            <w:tcBorders>
              <w:top w:val="single" w:sz="4" w:space="0" w:color="auto"/>
              <w:left w:val="nil"/>
              <w:bottom w:val="single" w:sz="8" w:space="0" w:color="D3D3D3"/>
              <w:right w:val="nil"/>
            </w:tcBorders>
            <w:tcMar>
              <w:top w:w="25" w:type="dxa"/>
              <w:left w:w="85" w:type="dxa"/>
              <w:bottom w:w="25" w:type="dxa"/>
              <w:right w:w="85" w:type="dxa"/>
            </w:tcMar>
            <w:vAlign w:val="center"/>
          </w:tcPr>
          <w:p w14:paraId="6083C69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name</w:t>
            </w:r>
          </w:p>
        </w:tc>
        <w:tc>
          <w:tcPr>
            <w:tcW w:w="2609"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A655A5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Scientific name</w:t>
            </w:r>
          </w:p>
        </w:tc>
        <w:tc>
          <w:tcPr>
            <w:tcW w:w="1372" w:type="dxa"/>
            <w:tcBorders>
              <w:top w:val="single" w:sz="4" w:space="0" w:color="auto"/>
              <w:left w:val="nil"/>
              <w:bottom w:val="single" w:sz="8" w:space="0" w:color="D3D3D3"/>
              <w:right w:val="nil"/>
            </w:tcBorders>
            <w:tcMar>
              <w:top w:w="25" w:type="dxa"/>
              <w:left w:w="85" w:type="dxa"/>
              <w:bottom w:w="25" w:type="dxa"/>
              <w:right w:w="85" w:type="dxa"/>
            </w:tcMar>
            <w:vAlign w:val="center"/>
          </w:tcPr>
          <w:p w14:paraId="5D4818F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Threshold (95%)</w:t>
            </w:r>
          </w:p>
        </w:tc>
        <w:tc>
          <w:tcPr>
            <w:tcW w:w="1235"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1F1C51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No. detections</w:t>
            </w:r>
          </w:p>
        </w:tc>
        <w:tc>
          <w:tcPr>
            <w:tcW w:w="1046" w:type="dxa"/>
            <w:tcBorders>
              <w:top w:val="single" w:sz="4" w:space="0" w:color="auto"/>
              <w:left w:val="nil"/>
              <w:bottom w:val="single" w:sz="8" w:space="0" w:color="D3D3D3"/>
              <w:right w:val="nil"/>
            </w:tcBorders>
            <w:tcMar>
              <w:top w:w="25" w:type="dxa"/>
              <w:left w:w="85" w:type="dxa"/>
              <w:bottom w:w="25" w:type="dxa"/>
              <w:right w:w="85" w:type="dxa"/>
            </w:tcMar>
            <w:vAlign w:val="center"/>
          </w:tcPr>
          <w:p w14:paraId="2323FB7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No. sites</w:t>
            </w:r>
          </w:p>
        </w:tc>
      </w:tr>
      <w:tr w:rsidR="003E26C3" w14:paraId="7206C3AF"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1CCAA35C"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Swainson's Thrush</w:t>
            </w:r>
          </w:p>
        </w:tc>
        <w:tc>
          <w:tcPr>
            <w:tcW w:w="2609" w:type="dxa"/>
            <w:tcBorders>
              <w:top w:val="nil"/>
              <w:left w:val="nil"/>
              <w:bottom w:val="nil"/>
              <w:right w:val="nil"/>
            </w:tcBorders>
            <w:tcMar>
              <w:top w:w="25" w:type="dxa"/>
              <w:left w:w="85" w:type="dxa"/>
              <w:bottom w:w="25" w:type="dxa"/>
              <w:right w:w="85" w:type="dxa"/>
            </w:tcMar>
            <w:vAlign w:val="center"/>
          </w:tcPr>
          <w:p w14:paraId="24E9B459"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Catharus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ustulatus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34B88F7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76415C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327234</w:t>
            </w:r>
          </w:p>
        </w:tc>
        <w:tc>
          <w:tcPr>
            <w:tcW w:w="1046" w:type="dxa"/>
            <w:tcBorders>
              <w:top w:val="nil"/>
              <w:left w:val="nil"/>
              <w:bottom w:val="nil"/>
              <w:right w:val="nil"/>
            </w:tcBorders>
            <w:tcMar>
              <w:top w:w="25" w:type="dxa"/>
              <w:left w:w="85" w:type="dxa"/>
              <w:bottom w:w="25" w:type="dxa"/>
              <w:right w:w="85" w:type="dxa"/>
            </w:tcMar>
            <w:vAlign w:val="center"/>
          </w:tcPr>
          <w:p w14:paraId="45A5504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7C057C35"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88DFA6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Hammond's Flycatcher</w:t>
            </w:r>
          </w:p>
        </w:tc>
        <w:tc>
          <w:tcPr>
            <w:tcW w:w="2609" w:type="dxa"/>
            <w:tcBorders>
              <w:top w:val="nil"/>
              <w:left w:val="nil"/>
              <w:bottom w:val="nil"/>
              <w:right w:val="nil"/>
            </w:tcBorders>
            <w:tcMar>
              <w:top w:w="25" w:type="dxa"/>
              <w:left w:w="85" w:type="dxa"/>
              <w:bottom w:w="25" w:type="dxa"/>
              <w:right w:w="85" w:type="dxa"/>
            </w:tcMar>
            <w:vAlign w:val="center"/>
          </w:tcPr>
          <w:p w14:paraId="49CAFAA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hammondii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AFDF6D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BF25AD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140580</w:t>
            </w:r>
          </w:p>
        </w:tc>
        <w:tc>
          <w:tcPr>
            <w:tcW w:w="1046" w:type="dxa"/>
            <w:tcBorders>
              <w:top w:val="nil"/>
              <w:left w:val="nil"/>
              <w:bottom w:val="nil"/>
              <w:right w:val="nil"/>
            </w:tcBorders>
            <w:tcMar>
              <w:top w:w="25" w:type="dxa"/>
              <w:left w:w="85" w:type="dxa"/>
              <w:bottom w:w="25" w:type="dxa"/>
              <w:right w:w="85" w:type="dxa"/>
            </w:tcMar>
            <w:vAlign w:val="center"/>
          </w:tcPr>
          <w:p w14:paraId="2B9486D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629F4414"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97AED7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Yellow-rumped Warbler</w:t>
            </w:r>
          </w:p>
        </w:tc>
        <w:tc>
          <w:tcPr>
            <w:tcW w:w="2609" w:type="dxa"/>
            <w:tcBorders>
              <w:top w:val="nil"/>
              <w:left w:val="nil"/>
              <w:bottom w:val="nil"/>
              <w:right w:val="nil"/>
            </w:tcBorders>
            <w:tcMar>
              <w:top w:w="25" w:type="dxa"/>
              <w:left w:w="85" w:type="dxa"/>
              <w:bottom w:w="25" w:type="dxa"/>
              <w:right w:w="85" w:type="dxa"/>
            </w:tcMar>
            <w:vAlign w:val="center"/>
          </w:tcPr>
          <w:p w14:paraId="7BF5FED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coronata</w:t>
            </w:r>
          </w:p>
        </w:tc>
        <w:tc>
          <w:tcPr>
            <w:tcW w:w="1372" w:type="dxa"/>
            <w:tcBorders>
              <w:top w:val="nil"/>
              <w:left w:val="nil"/>
              <w:bottom w:val="nil"/>
              <w:right w:val="nil"/>
            </w:tcBorders>
            <w:tcMar>
              <w:top w:w="25" w:type="dxa"/>
              <w:left w:w="85" w:type="dxa"/>
              <w:bottom w:w="25" w:type="dxa"/>
              <w:right w:w="85" w:type="dxa"/>
            </w:tcMar>
            <w:vAlign w:val="center"/>
          </w:tcPr>
          <w:p w14:paraId="273F93D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D178F6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110942</w:t>
            </w:r>
          </w:p>
        </w:tc>
        <w:tc>
          <w:tcPr>
            <w:tcW w:w="1046" w:type="dxa"/>
            <w:tcBorders>
              <w:top w:val="nil"/>
              <w:left w:val="nil"/>
              <w:bottom w:val="nil"/>
              <w:right w:val="nil"/>
            </w:tcBorders>
            <w:tcMar>
              <w:top w:w="25" w:type="dxa"/>
              <w:left w:w="85" w:type="dxa"/>
              <w:bottom w:w="25" w:type="dxa"/>
              <w:right w:w="85" w:type="dxa"/>
            </w:tcMar>
            <w:vAlign w:val="center"/>
          </w:tcPr>
          <w:p w14:paraId="1BE606C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1EDC2FD7"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303A52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Warbling Vireo</w:t>
            </w:r>
          </w:p>
        </w:tc>
        <w:tc>
          <w:tcPr>
            <w:tcW w:w="2609" w:type="dxa"/>
            <w:tcBorders>
              <w:top w:val="nil"/>
              <w:left w:val="nil"/>
              <w:bottom w:val="nil"/>
              <w:right w:val="nil"/>
            </w:tcBorders>
            <w:tcMar>
              <w:top w:w="25" w:type="dxa"/>
              <w:left w:w="85" w:type="dxa"/>
              <w:bottom w:w="25" w:type="dxa"/>
              <w:right w:w="85" w:type="dxa"/>
            </w:tcMar>
            <w:vAlign w:val="center"/>
          </w:tcPr>
          <w:p w14:paraId="0DE3CCF8"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Vireo </w:t>
            </w:r>
            <w:proofErr w:type="spellStart"/>
            <w:r w:rsidRPr="00BD07A4">
              <w:rPr>
                <w:rFonts w:asciiTheme="minorHAnsi" w:hAnsiTheme="minorHAnsi" w:cstheme="minorHAnsi"/>
                <w:i/>
                <w:iCs/>
                <w:szCs w:val="24"/>
              </w:rPr>
              <w:t>gilvus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73B0CF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F6DA63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86199</w:t>
            </w:r>
          </w:p>
        </w:tc>
        <w:tc>
          <w:tcPr>
            <w:tcW w:w="1046" w:type="dxa"/>
            <w:tcBorders>
              <w:top w:val="nil"/>
              <w:left w:val="nil"/>
              <w:bottom w:val="nil"/>
              <w:right w:val="nil"/>
            </w:tcBorders>
            <w:tcMar>
              <w:top w:w="25" w:type="dxa"/>
              <w:left w:w="85" w:type="dxa"/>
              <w:bottom w:w="25" w:type="dxa"/>
              <w:right w:w="85" w:type="dxa"/>
            </w:tcMar>
            <w:vAlign w:val="center"/>
          </w:tcPr>
          <w:p w14:paraId="1C8E6C4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0571E61F"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00241B5C"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Golden-crowned Kinglet</w:t>
            </w:r>
          </w:p>
        </w:tc>
        <w:tc>
          <w:tcPr>
            <w:tcW w:w="2609" w:type="dxa"/>
            <w:tcBorders>
              <w:top w:val="nil"/>
              <w:left w:val="nil"/>
              <w:bottom w:val="nil"/>
              <w:right w:val="nil"/>
            </w:tcBorders>
            <w:tcMar>
              <w:top w:w="25" w:type="dxa"/>
              <w:left w:w="85" w:type="dxa"/>
              <w:bottom w:w="25" w:type="dxa"/>
              <w:right w:w="85" w:type="dxa"/>
            </w:tcMar>
            <w:vAlign w:val="center"/>
          </w:tcPr>
          <w:p w14:paraId="043A3A25"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Regulus </w:t>
            </w:r>
            <w:proofErr w:type="spellStart"/>
            <w:r w:rsidRPr="00BD07A4">
              <w:rPr>
                <w:rFonts w:asciiTheme="minorHAnsi" w:hAnsiTheme="minorHAnsi" w:cstheme="minorHAnsi"/>
                <w:i/>
                <w:iCs/>
                <w:szCs w:val="24"/>
              </w:rPr>
              <w:t>satrapa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48D546E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390CF8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84229</w:t>
            </w:r>
          </w:p>
        </w:tc>
        <w:tc>
          <w:tcPr>
            <w:tcW w:w="1046" w:type="dxa"/>
            <w:tcBorders>
              <w:top w:val="nil"/>
              <w:left w:val="nil"/>
              <w:bottom w:val="nil"/>
              <w:right w:val="nil"/>
            </w:tcBorders>
            <w:tcMar>
              <w:top w:w="25" w:type="dxa"/>
              <w:left w:w="85" w:type="dxa"/>
              <w:bottom w:w="25" w:type="dxa"/>
              <w:right w:w="85" w:type="dxa"/>
            </w:tcMar>
            <w:vAlign w:val="center"/>
          </w:tcPr>
          <w:p w14:paraId="41AF844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0A22DB9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D95D65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Magnolia Warbler</w:t>
            </w:r>
          </w:p>
        </w:tc>
        <w:tc>
          <w:tcPr>
            <w:tcW w:w="2609" w:type="dxa"/>
            <w:tcBorders>
              <w:top w:val="nil"/>
              <w:left w:val="nil"/>
              <w:bottom w:val="nil"/>
              <w:right w:val="nil"/>
            </w:tcBorders>
            <w:tcMar>
              <w:top w:w="25" w:type="dxa"/>
              <w:left w:w="85" w:type="dxa"/>
              <w:bottom w:w="25" w:type="dxa"/>
              <w:right w:w="85" w:type="dxa"/>
            </w:tcMar>
            <w:vAlign w:val="center"/>
          </w:tcPr>
          <w:p w14:paraId="784C2EA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magnolia</w:t>
            </w:r>
          </w:p>
        </w:tc>
        <w:tc>
          <w:tcPr>
            <w:tcW w:w="1372" w:type="dxa"/>
            <w:tcBorders>
              <w:top w:val="nil"/>
              <w:left w:val="nil"/>
              <w:bottom w:val="nil"/>
              <w:right w:val="nil"/>
            </w:tcBorders>
            <w:tcMar>
              <w:top w:w="25" w:type="dxa"/>
              <w:left w:w="85" w:type="dxa"/>
              <w:bottom w:w="25" w:type="dxa"/>
              <w:right w:w="85" w:type="dxa"/>
            </w:tcMar>
            <w:vAlign w:val="center"/>
          </w:tcPr>
          <w:p w14:paraId="1DA6AA4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1DDFA8D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74066</w:t>
            </w:r>
          </w:p>
        </w:tc>
        <w:tc>
          <w:tcPr>
            <w:tcW w:w="1046" w:type="dxa"/>
            <w:tcBorders>
              <w:top w:val="nil"/>
              <w:left w:val="nil"/>
              <w:bottom w:val="nil"/>
              <w:right w:val="nil"/>
            </w:tcBorders>
            <w:tcMar>
              <w:top w:w="25" w:type="dxa"/>
              <w:left w:w="85" w:type="dxa"/>
              <w:bottom w:w="25" w:type="dxa"/>
              <w:right w:w="85" w:type="dxa"/>
            </w:tcMar>
            <w:vAlign w:val="center"/>
          </w:tcPr>
          <w:p w14:paraId="285CC5F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733D15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64DE67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Dark-eyed Junco</w:t>
            </w:r>
          </w:p>
        </w:tc>
        <w:tc>
          <w:tcPr>
            <w:tcW w:w="2609" w:type="dxa"/>
            <w:tcBorders>
              <w:top w:val="nil"/>
              <w:left w:val="nil"/>
              <w:bottom w:val="nil"/>
              <w:right w:val="nil"/>
            </w:tcBorders>
            <w:tcMar>
              <w:top w:w="25" w:type="dxa"/>
              <w:left w:w="85" w:type="dxa"/>
              <w:bottom w:w="25" w:type="dxa"/>
              <w:right w:w="85" w:type="dxa"/>
            </w:tcMar>
            <w:vAlign w:val="center"/>
          </w:tcPr>
          <w:p w14:paraId="258E9A0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Junco </w:t>
            </w:r>
            <w:proofErr w:type="spellStart"/>
            <w:r w:rsidRPr="00BD07A4">
              <w:rPr>
                <w:rFonts w:asciiTheme="minorHAnsi" w:hAnsiTheme="minorHAnsi" w:cstheme="minorHAnsi"/>
                <w:i/>
                <w:iCs/>
                <w:szCs w:val="24"/>
              </w:rPr>
              <w:t>hyemalis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AB7C6B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74E97C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48329</w:t>
            </w:r>
          </w:p>
        </w:tc>
        <w:tc>
          <w:tcPr>
            <w:tcW w:w="1046" w:type="dxa"/>
            <w:tcBorders>
              <w:top w:val="nil"/>
              <w:left w:val="nil"/>
              <w:bottom w:val="nil"/>
              <w:right w:val="nil"/>
            </w:tcBorders>
            <w:tcMar>
              <w:top w:w="25" w:type="dxa"/>
              <w:left w:w="85" w:type="dxa"/>
              <w:bottom w:w="25" w:type="dxa"/>
              <w:right w:w="85" w:type="dxa"/>
            </w:tcMar>
            <w:vAlign w:val="center"/>
          </w:tcPr>
          <w:p w14:paraId="0D222DA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521383B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974D9A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Tanager</w:t>
            </w:r>
          </w:p>
        </w:tc>
        <w:tc>
          <w:tcPr>
            <w:tcW w:w="2609" w:type="dxa"/>
            <w:tcBorders>
              <w:top w:val="nil"/>
              <w:left w:val="nil"/>
              <w:bottom w:val="nil"/>
              <w:right w:val="nil"/>
            </w:tcBorders>
            <w:tcMar>
              <w:top w:w="25" w:type="dxa"/>
              <w:left w:w="85" w:type="dxa"/>
              <w:bottom w:w="25" w:type="dxa"/>
              <w:right w:w="85" w:type="dxa"/>
            </w:tcMar>
            <w:vAlign w:val="center"/>
          </w:tcPr>
          <w:p w14:paraId="62CD91E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Piranga </w:t>
            </w:r>
            <w:proofErr w:type="spellStart"/>
            <w:r w:rsidRPr="00BD07A4">
              <w:rPr>
                <w:rFonts w:asciiTheme="minorHAnsi" w:hAnsiTheme="minorHAnsi" w:cstheme="minorHAnsi"/>
                <w:i/>
                <w:iCs/>
                <w:szCs w:val="24"/>
              </w:rPr>
              <w:t>ludoviciana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362853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59E2B7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39421</w:t>
            </w:r>
          </w:p>
        </w:tc>
        <w:tc>
          <w:tcPr>
            <w:tcW w:w="1046" w:type="dxa"/>
            <w:tcBorders>
              <w:top w:val="nil"/>
              <w:left w:val="nil"/>
              <w:bottom w:val="nil"/>
              <w:right w:val="nil"/>
            </w:tcBorders>
            <w:tcMar>
              <w:top w:w="25" w:type="dxa"/>
              <w:left w:w="85" w:type="dxa"/>
              <w:bottom w:w="25" w:type="dxa"/>
              <w:right w:w="85" w:type="dxa"/>
            </w:tcMar>
            <w:vAlign w:val="center"/>
          </w:tcPr>
          <w:p w14:paraId="4FF701F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5440F767"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1B0467D"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Robin</w:t>
            </w:r>
          </w:p>
        </w:tc>
        <w:tc>
          <w:tcPr>
            <w:tcW w:w="2609" w:type="dxa"/>
            <w:tcBorders>
              <w:top w:val="nil"/>
              <w:left w:val="nil"/>
              <w:bottom w:val="nil"/>
              <w:right w:val="nil"/>
            </w:tcBorders>
            <w:tcMar>
              <w:top w:w="25" w:type="dxa"/>
              <w:left w:w="85" w:type="dxa"/>
              <w:bottom w:w="25" w:type="dxa"/>
              <w:right w:w="85" w:type="dxa"/>
            </w:tcMar>
            <w:vAlign w:val="center"/>
          </w:tcPr>
          <w:p w14:paraId="728D08C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Turdus </w:t>
            </w:r>
            <w:proofErr w:type="spellStart"/>
            <w:r w:rsidRPr="00BD07A4">
              <w:rPr>
                <w:rFonts w:asciiTheme="minorHAnsi" w:hAnsiTheme="minorHAnsi" w:cstheme="minorHAnsi"/>
                <w:i/>
                <w:iCs/>
                <w:szCs w:val="24"/>
              </w:rPr>
              <w:t>migratorius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2797365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F0CF60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37644</w:t>
            </w:r>
          </w:p>
        </w:tc>
        <w:tc>
          <w:tcPr>
            <w:tcW w:w="1046" w:type="dxa"/>
            <w:tcBorders>
              <w:top w:val="nil"/>
              <w:left w:val="nil"/>
              <w:bottom w:val="nil"/>
              <w:right w:val="nil"/>
            </w:tcBorders>
            <w:tcMar>
              <w:top w:w="25" w:type="dxa"/>
              <w:left w:w="85" w:type="dxa"/>
              <w:bottom w:w="25" w:type="dxa"/>
              <w:right w:w="85" w:type="dxa"/>
            </w:tcMar>
            <w:vAlign w:val="center"/>
          </w:tcPr>
          <w:p w14:paraId="5F477A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2B909B0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B600E1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MacGillivray's Warbler</w:t>
            </w:r>
          </w:p>
        </w:tc>
        <w:tc>
          <w:tcPr>
            <w:tcW w:w="2609" w:type="dxa"/>
            <w:tcBorders>
              <w:top w:val="nil"/>
              <w:left w:val="nil"/>
              <w:bottom w:val="nil"/>
              <w:right w:val="nil"/>
            </w:tcBorders>
            <w:tcMar>
              <w:top w:w="25" w:type="dxa"/>
              <w:left w:w="85" w:type="dxa"/>
              <w:bottom w:w="25" w:type="dxa"/>
              <w:right w:w="85" w:type="dxa"/>
            </w:tcMar>
            <w:vAlign w:val="center"/>
          </w:tcPr>
          <w:p w14:paraId="0F08B8B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Geothlypis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tolmiei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5CA2CE5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CD3EB7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30276</w:t>
            </w:r>
          </w:p>
        </w:tc>
        <w:tc>
          <w:tcPr>
            <w:tcW w:w="1046" w:type="dxa"/>
            <w:tcBorders>
              <w:top w:val="nil"/>
              <w:left w:val="nil"/>
              <w:bottom w:val="nil"/>
              <w:right w:val="nil"/>
            </w:tcBorders>
            <w:tcMar>
              <w:top w:w="25" w:type="dxa"/>
              <w:left w:w="85" w:type="dxa"/>
              <w:bottom w:w="25" w:type="dxa"/>
              <w:right w:w="85" w:type="dxa"/>
            </w:tcMar>
            <w:vAlign w:val="center"/>
          </w:tcPr>
          <w:p w14:paraId="18FC8BE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11D713C4"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59726A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Orange-crowned Warbler</w:t>
            </w:r>
          </w:p>
        </w:tc>
        <w:tc>
          <w:tcPr>
            <w:tcW w:w="2609" w:type="dxa"/>
            <w:tcBorders>
              <w:top w:val="nil"/>
              <w:left w:val="nil"/>
              <w:bottom w:val="nil"/>
              <w:right w:val="nil"/>
            </w:tcBorders>
            <w:tcMar>
              <w:top w:w="25" w:type="dxa"/>
              <w:left w:w="85" w:type="dxa"/>
              <w:bottom w:w="25" w:type="dxa"/>
              <w:right w:w="85" w:type="dxa"/>
            </w:tcMar>
            <w:vAlign w:val="center"/>
          </w:tcPr>
          <w:p w14:paraId="72B3358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Leiothlypis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celata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01959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798E9E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11907</w:t>
            </w:r>
          </w:p>
        </w:tc>
        <w:tc>
          <w:tcPr>
            <w:tcW w:w="1046" w:type="dxa"/>
            <w:tcBorders>
              <w:top w:val="nil"/>
              <w:left w:val="nil"/>
              <w:bottom w:val="nil"/>
              <w:right w:val="nil"/>
            </w:tcBorders>
            <w:tcMar>
              <w:top w:w="25" w:type="dxa"/>
              <w:left w:w="85" w:type="dxa"/>
              <w:bottom w:w="25" w:type="dxa"/>
              <w:right w:w="85" w:type="dxa"/>
            </w:tcMar>
            <w:vAlign w:val="center"/>
          </w:tcPr>
          <w:p w14:paraId="5052C18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3CA3C5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31DF0C4"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Pine Siskin</w:t>
            </w:r>
          </w:p>
        </w:tc>
        <w:tc>
          <w:tcPr>
            <w:tcW w:w="2609" w:type="dxa"/>
            <w:tcBorders>
              <w:top w:val="nil"/>
              <w:left w:val="nil"/>
              <w:bottom w:val="nil"/>
              <w:right w:val="nil"/>
            </w:tcBorders>
            <w:tcMar>
              <w:top w:w="25" w:type="dxa"/>
              <w:left w:w="85" w:type="dxa"/>
              <w:bottom w:w="25" w:type="dxa"/>
              <w:right w:w="85" w:type="dxa"/>
            </w:tcMar>
            <w:vAlign w:val="center"/>
          </w:tcPr>
          <w:p w14:paraId="2EAA494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Spinus pinus</w:t>
            </w:r>
          </w:p>
        </w:tc>
        <w:tc>
          <w:tcPr>
            <w:tcW w:w="1372" w:type="dxa"/>
            <w:tcBorders>
              <w:top w:val="nil"/>
              <w:left w:val="nil"/>
              <w:bottom w:val="nil"/>
              <w:right w:val="nil"/>
            </w:tcBorders>
            <w:tcMar>
              <w:top w:w="25" w:type="dxa"/>
              <w:left w:w="85" w:type="dxa"/>
              <w:bottom w:w="25" w:type="dxa"/>
              <w:right w:w="85" w:type="dxa"/>
            </w:tcMar>
            <w:vAlign w:val="center"/>
          </w:tcPr>
          <w:p w14:paraId="55C9D38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3AC3DAD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6399</w:t>
            </w:r>
          </w:p>
        </w:tc>
        <w:tc>
          <w:tcPr>
            <w:tcW w:w="1046" w:type="dxa"/>
            <w:tcBorders>
              <w:top w:val="nil"/>
              <w:left w:val="nil"/>
              <w:bottom w:val="nil"/>
              <w:right w:val="nil"/>
            </w:tcBorders>
            <w:tcMar>
              <w:top w:w="25" w:type="dxa"/>
              <w:left w:w="85" w:type="dxa"/>
              <w:bottom w:w="25" w:type="dxa"/>
              <w:right w:w="85" w:type="dxa"/>
            </w:tcMar>
            <w:vAlign w:val="center"/>
          </w:tcPr>
          <w:p w14:paraId="06B0832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4821FAAD"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1E2A61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Northern Waterthrush</w:t>
            </w:r>
          </w:p>
        </w:tc>
        <w:tc>
          <w:tcPr>
            <w:tcW w:w="2609" w:type="dxa"/>
            <w:tcBorders>
              <w:top w:val="nil"/>
              <w:left w:val="nil"/>
              <w:bottom w:val="nil"/>
              <w:right w:val="nil"/>
            </w:tcBorders>
            <w:tcMar>
              <w:top w:w="25" w:type="dxa"/>
              <w:left w:w="85" w:type="dxa"/>
              <w:bottom w:w="25" w:type="dxa"/>
              <w:right w:w="85" w:type="dxa"/>
            </w:tcMar>
            <w:vAlign w:val="center"/>
          </w:tcPr>
          <w:p w14:paraId="1F0B3F1D"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Parkesia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noveboracensis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D8105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9B0F17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145743</w:t>
            </w:r>
          </w:p>
        </w:tc>
        <w:tc>
          <w:tcPr>
            <w:tcW w:w="1046" w:type="dxa"/>
            <w:tcBorders>
              <w:top w:val="nil"/>
              <w:left w:val="nil"/>
              <w:bottom w:val="nil"/>
              <w:right w:val="nil"/>
            </w:tcBorders>
            <w:tcMar>
              <w:top w:w="25" w:type="dxa"/>
              <w:left w:w="85" w:type="dxa"/>
              <w:bottom w:w="25" w:type="dxa"/>
              <w:right w:w="85" w:type="dxa"/>
            </w:tcMar>
            <w:vAlign w:val="center"/>
          </w:tcPr>
          <w:p w14:paraId="042CDCD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6AC8A7C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A9AAA5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Redstart</w:t>
            </w:r>
          </w:p>
        </w:tc>
        <w:tc>
          <w:tcPr>
            <w:tcW w:w="2609" w:type="dxa"/>
            <w:tcBorders>
              <w:top w:val="nil"/>
              <w:left w:val="nil"/>
              <w:bottom w:val="nil"/>
              <w:right w:val="nil"/>
            </w:tcBorders>
            <w:tcMar>
              <w:top w:w="25" w:type="dxa"/>
              <w:left w:w="85" w:type="dxa"/>
              <w:bottom w:w="25" w:type="dxa"/>
              <w:right w:w="85" w:type="dxa"/>
            </w:tcMar>
            <w:vAlign w:val="center"/>
          </w:tcPr>
          <w:p w14:paraId="7A86CB1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ruticilla</w:t>
            </w:r>
          </w:p>
        </w:tc>
        <w:tc>
          <w:tcPr>
            <w:tcW w:w="1372" w:type="dxa"/>
            <w:tcBorders>
              <w:top w:val="nil"/>
              <w:left w:val="nil"/>
              <w:bottom w:val="nil"/>
              <w:right w:val="nil"/>
            </w:tcBorders>
            <w:tcMar>
              <w:top w:w="25" w:type="dxa"/>
              <w:left w:w="85" w:type="dxa"/>
              <w:bottom w:w="25" w:type="dxa"/>
              <w:right w:w="85" w:type="dxa"/>
            </w:tcMar>
            <w:vAlign w:val="center"/>
          </w:tcPr>
          <w:p w14:paraId="2029FD4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5E5A6F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74866</w:t>
            </w:r>
          </w:p>
        </w:tc>
        <w:tc>
          <w:tcPr>
            <w:tcW w:w="1046" w:type="dxa"/>
            <w:tcBorders>
              <w:top w:val="nil"/>
              <w:left w:val="nil"/>
              <w:bottom w:val="nil"/>
              <w:right w:val="nil"/>
            </w:tcBorders>
            <w:tcMar>
              <w:top w:w="25" w:type="dxa"/>
              <w:left w:w="85" w:type="dxa"/>
              <w:bottom w:w="25" w:type="dxa"/>
              <w:right w:w="85" w:type="dxa"/>
            </w:tcMar>
            <w:vAlign w:val="center"/>
          </w:tcPr>
          <w:p w14:paraId="5643315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73E06011"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2ED86617"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White-throated Sparrow</w:t>
            </w:r>
          </w:p>
        </w:tc>
        <w:tc>
          <w:tcPr>
            <w:tcW w:w="2609" w:type="dxa"/>
            <w:tcBorders>
              <w:top w:val="nil"/>
              <w:left w:val="nil"/>
              <w:bottom w:val="nil"/>
              <w:right w:val="nil"/>
            </w:tcBorders>
            <w:tcMar>
              <w:top w:w="25" w:type="dxa"/>
              <w:left w:w="85" w:type="dxa"/>
              <w:bottom w:w="25" w:type="dxa"/>
              <w:right w:w="85" w:type="dxa"/>
            </w:tcMar>
            <w:vAlign w:val="center"/>
          </w:tcPr>
          <w:p w14:paraId="3ED1453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Zonotrichia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albicollis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D59260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01576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42408</w:t>
            </w:r>
          </w:p>
        </w:tc>
        <w:tc>
          <w:tcPr>
            <w:tcW w:w="1046" w:type="dxa"/>
            <w:tcBorders>
              <w:top w:val="nil"/>
              <w:left w:val="nil"/>
              <w:bottom w:val="nil"/>
              <w:right w:val="nil"/>
            </w:tcBorders>
            <w:tcMar>
              <w:top w:w="25" w:type="dxa"/>
              <w:left w:w="85" w:type="dxa"/>
              <w:bottom w:w="25" w:type="dxa"/>
              <w:right w:w="85" w:type="dxa"/>
            </w:tcMar>
            <w:vAlign w:val="center"/>
          </w:tcPr>
          <w:p w14:paraId="327955E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4C9764A1"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1D2696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Pacific Wren</w:t>
            </w:r>
          </w:p>
        </w:tc>
        <w:tc>
          <w:tcPr>
            <w:tcW w:w="2609" w:type="dxa"/>
            <w:tcBorders>
              <w:top w:val="nil"/>
              <w:left w:val="nil"/>
              <w:bottom w:val="nil"/>
              <w:right w:val="nil"/>
            </w:tcBorders>
            <w:tcMar>
              <w:top w:w="25" w:type="dxa"/>
              <w:left w:w="85" w:type="dxa"/>
              <w:bottom w:w="25" w:type="dxa"/>
              <w:right w:w="85" w:type="dxa"/>
            </w:tcMar>
            <w:vAlign w:val="center"/>
          </w:tcPr>
          <w:p w14:paraId="00219C2A"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gramStart"/>
            <w:r w:rsidRPr="00BD07A4">
              <w:rPr>
                <w:rFonts w:asciiTheme="minorHAnsi" w:hAnsiTheme="minorHAnsi" w:cstheme="minorHAnsi"/>
                <w:i/>
                <w:iCs/>
                <w:szCs w:val="24"/>
              </w:rPr>
              <w:t>Troglodytes</w:t>
            </w:r>
            <w:proofErr w:type="gramEnd"/>
            <w:r w:rsidRPr="00BD07A4">
              <w:rPr>
                <w:rFonts w:asciiTheme="minorHAnsi" w:hAnsiTheme="minorHAnsi" w:cstheme="minorHAnsi"/>
                <w:i/>
                <w:iCs/>
                <w:szCs w:val="24"/>
              </w:rPr>
              <w:t xml:space="preserve"> pacificus</w:t>
            </w:r>
          </w:p>
        </w:tc>
        <w:tc>
          <w:tcPr>
            <w:tcW w:w="1372" w:type="dxa"/>
            <w:tcBorders>
              <w:top w:val="nil"/>
              <w:left w:val="nil"/>
              <w:bottom w:val="nil"/>
              <w:right w:val="nil"/>
            </w:tcBorders>
            <w:tcMar>
              <w:top w:w="25" w:type="dxa"/>
              <w:left w:w="85" w:type="dxa"/>
              <w:bottom w:w="25" w:type="dxa"/>
              <w:right w:w="85" w:type="dxa"/>
            </w:tcMar>
            <w:vAlign w:val="center"/>
          </w:tcPr>
          <w:p w14:paraId="2470964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E421A4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60245</w:t>
            </w:r>
          </w:p>
        </w:tc>
        <w:tc>
          <w:tcPr>
            <w:tcW w:w="1046" w:type="dxa"/>
            <w:tcBorders>
              <w:top w:val="nil"/>
              <w:left w:val="nil"/>
              <w:bottom w:val="nil"/>
              <w:right w:val="nil"/>
            </w:tcBorders>
            <w:tcMar>
              <w:top w:w="25" w:type="dxa"/>
              <w:left w:w="85" w:type="dxa"/>
              <w:bottom w:w="25" w:type="dxa"/>
              <w:right w:w="85" w:type="dxa"/>
            </w:tcMar>
            <w:vAlign w:val="center"/>
          </w:tcPr>
          <w:p w14:paraId="18F6BC0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57</w:t>
            </w:r>
          </w:p>
        </w:tc>
      </w:tr>
      <w:tr w:rsidR="003E26C3" w14:paraId="34841F68"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6FC4E6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Red-breasted Nuthatch</w:t>
            </w:r>
          </w:p>
        </w:tc>
        <w:tc>
          <w:tcPr>
            <w:tcW w:w="2609" w:type="dxa"/>
            <w:tcBorders>
              <w:top w:val="nil"/>
              <w:left w:val="nil"/>
              <w:bottom w:val="nil"/>
              <w:right w:val="nil"/>
            </w:tcBorders>
            <w:tcMar>
              <w:top w:w="25" w:type="dxa"/>
              <w:left w:w="85" w:type="dxa"/>
              <w:bottom w:w="25" w:type="dxa"/>
              <w:right w:w="85" w:type="dxa"/>
            </w:tcMar>
            <w:vAlign w:val="center"/>
          </w:tcPr>
          <w:p w14:paraId="78589E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Sitta canadensis</w:t>
            </w:r>
          </w:p>
        </w:tc>
        <w:tc>
          <w:tcPr>
            <w:tcW w:w="1372" w:type="dxa"/>
            <w:tcBorders>
              <w:top w:val="nil"/>
              <w:left w:val="nil"/>
              <w:bottom w:val="nil"/>
              <w:right w:val="nil"/>
            </w:tcBorders>
            <w:tcMar>
              <w:top w:w="25" w:type="dxa"/>
              <w:left w:w="85" w:type="dxa"/>
              <w:bottom w:w="25" w:type="dxa"/>
              <w:right w:w="85" w:type="dxa"/>
            </w:tcMar>
            <w:vAlign w:val="center"/>
          </w:tcPr>
          <w:p w14:paraId="7AB47AB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0.21</w:t>
            </w:r>
          </w:p>
        </w:tc>
        <w:tc>
          <w:tcPr>
            <w:tcW w:w="1235" w:type="dxa"/>
            <w:tcBorders>
              <w:top w:val="nil"/>
              <w:left w:val="nil"/>
              <w:bottom w:val="nil"/>
              <w:right w:val="nil"/>
            </w:tcBorders>
            <w:tcMar>
              <w:top w:w="25" w:type="dxa"/>
              <w:left w:w="85" w:type="dxa"/>
              <w:bottom w:w="25" w:type="dxa"/>
              <w:right w:w="85" w:type="dxa"/>
            </w:tcMar>
            <w:vAlign w:val="center"/>
          </w:tcPr>
          <w:p w14:paraId="78D4B39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15373</w:t>
            </w:r>
          </w:p>
        </w:tc>
        <w:tc>
          <w:tcPr>
            <w:tcW w:w="1046" w:type="dxa"/>
            <w:tcBorders>
              <w:top w:val="nil"/>
              <w:left w:val="nil"/>
              <w:bottom w:val="nil"/>
              <w:right w:val="nil"/>
            </w:tcBorders>
            <w:tcMar>
              <w:top w:w="25" w:type="dxa"/>
              <w:left w:w="85" w:type="dxa"/>
              <w:bottom w:w="25" w:type="dxa"/>
              <w:right w:w="85" w:type="dxa"/>
            </w:tcMar>
            <w:vAlign w:val="center"/>
          </w:tcPr>
          <w:p w14:paraId="12FAA47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57</w:t>
            </w:r>
          </w:p>
        </w:tc>
      </w:tr>
      <w:tr w:rsidR="003E26C3" w14:paraId="1900EBA2"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4BB598C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lastRenderedPageBreak/>
              <w:t>Tennessee Warbler</w:t>
            </w:r>
          </w:p>
        </w:tc>
        <w:tc>
          <w:tcPr>
            <w:tcW w:w="2609" w:type="dxa"/>
            <w:tcBorders>
              <w:top w:val="nil"/>
              <w:left w:val="nil"/>
              <w:bottom w:val="nil"/>
              <w:right w:val="nil"/>
            </w:tcBorders>
            <w:tcMar>
              <w:top w:w="25" w:type="dxa"/>
              <w:left w:w="85" w:type="dxa"/>
              <w:bottom w:w="25" w:type="dxa"/>
              <w:right w:w="85" w:type="dxa"/>
            </w:tcMar>
            <w:vAlign w:val="center"/>
          </w:tcPr>
          <w:p w14:paraId="10B29C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Leiothlypis</w:t>
            </w:r>
            <w:proofErr w:type="spellEnd"/>
            <w:r w:rsidRPr="00BD07A4">
              <w:rPr>
                <w:rFonts w:asciiTheme="minorHAnsi" w:hAnsiTheme="minorHAnsi" w:cstheme="minorHAnsi"/>
                <w:i/>
                <w:iCs/>
                <w:szCs w:val="24"/>
              </w:rPr>
              <w:t xml:space="preserve"> peregrina</w:t>
            </w:r>
          </w:p>
        </w:tc>
        <w:tc>
          <w:tcPr>
            <w:tcW w:w="1372" w:type="dxa"/>
            <w:tcBorders>
              <w:top w:val="nil"/>
              <w:left w:val="nil"/>
              <w:bottom w:val="nil"/>
              <w:right w:val="nil"/>
            </w:tcBorders>
            <w:tcMar>
              <w:top w:w="25" w:type="dxa"/>
              <w:left w:w="85" w:type="dxa"/>
              <w:bottom w:w="25" w:type="dxa"/>
              <w:right w:w="85" w:type="dxa"/>
            </w:tcMar>
            <w:vAlign w:val="center"/>
          </w:tcPr>
          <w:p w14:paraId="2F197A7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F7ADA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36095</w:t>
            </w:r>
          </w:p>
        </w:tc>
        <w:tc>
          <w:tcPr>
            <w:tcW w:w="1046" w:type="dxa"/>
            <w:tcBorders>
              <w:top w:val="nil"/>
              <w:left w:val="nil"/>
              <w:bottom w:val="nil"/>
              <w:right w:val="nil"/>
            </w:tcBorders>
            <w:tcMar>
              <w:top w:w="25" w:type="dxa"/>
              <w:left w:w="85" w:type="dxa"/>
              <w:bottom w:w="25" w:type="dxa"/>
              <w:right w:w="85" w:type="dxa"/>
            </w:tcMar>
            <w:vAlign w:val="center"/>
          </w:tcPr>
          <w:p w14:paraId="2726DD3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56</w:t>
            </w:r>
          </w:p>
        </w:tc>
      </w:tr>
      <w:tr w:rsidR="003E26C3" w14:paraId="6DF42B2E"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35C743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Ruby-crowned Kinglet</w:t>
            </w:r>
          </w:p>
        </w:tc>
        <w:tc>
          <w:tcPr>
            <w:tcW w:w="2609" w:type="dxa"/>
            <w:tcBorders>
              <w:top w:val="nil"/>
              <w:left w:val="nil"/>
              <w:bottom w:val="nil"/>
              <w:right w:val="nil"/>
            </w:tcBorders>
            <w:tcMar>
              <w:top w:w="25" w:type="dxa"/>
              <w:left w:w="85" w:type="dxa"/>
              <w:bottom w:w="25" w:type="dxa"/>
              <w:right w:w="85" w:type="dxa"/>
            </w:tcMar>
            <w:vAlign w:val="center"/>
          </w:tcPr>
          <w:p w14:paraId="1CE3AEC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Corthylio</w:t>
            </w:r>
            <w:proofErr w:type="spellEnd"/>
            <w:r w:rsidRPr="00BD07A4">
              <w:rPr>
                <w:rFonts w:asciiTheme="minorHAnsi" w:hAnsiTheme="minorHAnsi" w:cstheme="minorHAnsi"/>
                <w:i/>
                <w:iCs/>
                <w:szCs w:val="24"/>
              </w:rPr>
              <w:t xml:space="preserve"> calendula</w:t>
            </w:r>
          </w:p>
        </w:tc>
        <w:tc>
          <w:tcPr>
            <w:tcW w:w="1372" w:type="dxa"/>
            <w:tcBorders>
              <w:top w:val="nil"/>
              <w:left w:val="nil"/>
              <w:bottom w:val="nil"/>
              <w:right w:val="nil"/>
            </w:tcBorders>
            <w:tcMar>
              <w:top w:w="25" w:type="dxa"/>
              <w:left w:w="85" w:type="dxa"/>
              <w:bottom w:w="25" w:type="dxa"/>
              <w:right w:w="85" w:type="dxa"/>
            </w:tcMar>
            <w:vAlign w:val="center"/>
          </w:tcPr>
          <w:p w14:paraId="65B4329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D05130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13718</w:t>
            </w:r>
          </w:p>
        </w:tc>
        <w:tc>
          <w:tcPr>
            <w:tcW w:w="1046" w:type="dxa"/>
            <w:tcBorders>
              <w:top w:val="nil"/>
              <w:left w:val="nil"/>
              <w:bottom w:val="nil"/>
              <w:right w:val="nil"/>
            </w:tcBorders>
            <w:tcMar>
              <w:top w:w="25" w:type="dxa"/>
              <w:left w:w="85" w:type="dxa"/>
              <w:bottom w:w="25" w:type="dxa"/>
              <w:right w:w="85" w:type="dxa"/>
            </w:tcMar>
            <w:vAlign w:val="center"/>
          </w:tcPr>
          <w:p w14:paraId="56B80D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56</w:t>
            </w:r>
          </w:p>
        </w:tc>
      </w:tr>
      <w:tr w:rsidR="003E26C3" w14:paraId="6FFE816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4B2978E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Least Flycatcher</w:t>
            </w:r>
          </w:p>
        </w:tc>
        <w:tc>
          <w:tcPr>
            <w:tcW w:w="2609" w:type="dxa"/>
            <w:tcBorders>
              <w:top w:val="nil"/>
              <w:left w:val="nil"/>
              <w:bottom w:val="nil"/>
              <w:right w:val="nil"/>
            </w:tcBorders>
            <w:tcMar>
              <w:top w:w="25" w:type="dxa"/>
              <w:left w:w="85" w:type="dxa"/>
              <w:bottom w:w="25" w:type="dxa"/>
              <w:right w:w="85" w:type="dxa"/>
            </w:tcMar>
            <w:vAlign w:val="center"/>
          </w:tcPr>
          <w:p w14:paraId="110FECB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minimus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2AF813A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0.16</w:t>
            </w:r>
          </w:p>
        </w:tc>
        <w:tc>
          <w:tcPr>
            <w:tcW w:w="1235" w:type="dxa"/>
            <w:tcBorders>
              <w:top w:val="nil"/>
              <w:left w:val="nil"/>
              <w:bottom w:val="nil"/>
              <w:right w:val="nil"/>
            </w:tcBorders>
            <w:tcMar>
              <w:top w:w="25" w:type="dxa"/>
              <w:left w:w="85" w:type="dxa"/>
              <w:bottom w:w="25" w:type="dxa"/>
              <w:right w:w="85" w:type="dxa"/>
            </w:tcMar>
            <w:vAlign w:val="center"/>
          </w:tcPr>
          <w:p w14:paraId="0A17915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36919</w:t>
            </w:r>
          </w:p>
        </w:tc>
        <w:tc>
          <w:tcPr>
            <w:tcW w:w="1046" w:type="dxa"/>
            <w:tcBorders>
              <w:top w:val="nil"/>
              <w:left w:val="nil"/>
              <w:bottom w:val="nil"/>
              <w:right w:val="nil"/>
            </w:tcBorders>
            <w:tcMar>
              <w:top w:w="25" w:type="dxa"/>
              <w:left w:w="85" w:type="dxa"/>
              <w:bottom w:w="25" w:type="dxa"/>
              <w:right w:w="85" w:type="dxa"/>
            </w:tcMar>
            <w:vAlign w:val="center"/>
          </w:tcPr>
          <w:p w14:paraId="45307B7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55</w:t>
            </w:r>
          </w:p>
        </w:tc>
      </w:tr>
      <w:tr w:rsidR="003E26C3" w14:paraId="07C4BF25" w14:textId="77777777" w:rsidTr="004B5EBC">
        <w:trPr>
          <w:trHeight w:val="418"/>
        </w:trPr>
        <w:tc>
          <w:tcPr>
            <w:tcW w:w="2801" w:type="dxa"/>
            <w:tcBorders>
              <w:left w:val="nil"/>
              <w:bottom w:val="nil"/>
              <w:right w:val="nil"/>
            </w:tcBorders>
            <w:tcMar>
              <w:top w:w="25" w:type="dxa"/>
              <w:left w:w="85" w:type="dxa"/>
              <w:bottom w:w="25" w:type="dxa"/>
              <w:right w:w="85" w:type="dxa"/>
            </w:tcMar>
            <w:vAlign w:val="center"/>
          </w:tcPr>
          <w:p w14:paraId="11B6B36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Chipping Sparrow</w:t>
            </w:r>
          </w:p>
        </w:tc>
        <w:tc>
          <w:tcPr>
            <w:tcW w:w="2609" w:type="dxa"/>
            <w:tcBorders>
              <w:left w:val="nil"/>
              <w:bottom w:val="nil"/>
              <w:right w:val="nil"/>
            </w:tcBorders>
            <w:tcMar>
              <w:top w:w="25" w:type="dxa"/>
              <w:left w:w="85" w:type="dxa"/>
              <w:bottom w:w="25" w:type="dxa"/>
              <w:right w:w="85" w:type="dxa"/>
            </w:tcMar>
            <w:vAlign w:val="center"/>
          </w:tcPr>
          <w:p w14:paraId="290CEA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Spizella </w:t>
            </w:r>
            <w:proofErr w:type="spellStart"/>
            <w:r w:rsidRPr="00BD07A4">
              <w:rPr>
                <w:rFonts w:asciiTheme="minorHAnsi" w:hAnsiTheme="minorHAnsi" w:cstheme="minorHAnsi"/>
                <w:i/>
                <w:iCs/>
                <w:szCs w:val="24"/>
              </w:rPr>
              <w:t>passerina</w:t>
            </w:r>
            <w:proofErr w:type="spellEnd"/>
          </w:p>
        </w:tc>
        <w:tc>
          <w:tcPr>
            <w:tcW w:w="1372" w:type="dxa"/>
            <w:tcBorders>
              <w:left w:val="nil"/>
              <w:bottom w:val="nil"/>
              <w:right w:val="nil"/>
            </w:tcBorders>
            <w:tcMar>
              <w:top w:w="25" w:type="dxa"/>
              <w:left w:w="85" w:type="dxa"/>
              <w:bottom w:w="25" w:type="dxa"/>
              <w:right w:w="85" w:type="dxa"/>
            </w:tcMar>
            <w:vAlign w:val="center"/>
          </w:tcPr>
          <w:p w14:paraId="6F7BF60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left w:val="nil"/>
              <w:bottom w:val="nil"/>
              <w:right w:val="nil"/>
            </w:tcBorders>
            <w:tcMar>
              <w:top w:w="25" w:type="dxa"/>
              <w:left w:w="85" w:type="dxa"/>
              <w:bottom w:w="25" w:type="dxa"/>
              <w:right w:w="85" w:type="dxa"/>
            </w:tcMar>
            <w:vAlign w:val="center"/>
          </w:tcPr>
          <w:p w14:paraId="019B17D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5162</w:t>
            </w:r>
          </w:p>
        </w:tc>
        <w:tc>
          <w:tcPr>
            <w:tcW w:w="1046" w:type="dxa"/>
            <w:tcBorders>
              <w:left w:val="nil"/>
              <w:bottom w:val="nil"/>
              <w:right w:val="nil"/>
            </w:tcBorders>
            <w:tcMar>
              <w:top w:w="25" w:type="dxa"/>
              <w:left w:w="85" w:type="dxa"/>
              <w:bottom w:w="25" w:type="dxa"/>
              <w:right w:w="85" w:type="dxa"/>
            </w:tcMar>
            <w:vAlign w:val="center"/>
          </w:tcPr>
          <w:p w14:paraId="35EE086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54</w:t>
            </w:r>
          </w:p>
        </w:tc>
      </w:tr>
      <w:tr w:rsidR="003E26C3" w14:paraId="5E0F492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21E5B314"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Cedar Waxwing</w:t>
            </w:r>
          </w:p>
        </w:tc>
        <w:tc>
          <w:tcPr>
            <w:tcW w:w="2609" w:type="dxa"/>
            <w:tcBorders>
              <w:top w:val="nil"/>
              <w:left w:val="nil"/>
              <w:bottom w:val="nil"/>
              <w:right w:val="nil"/>
            </w:tcBorders>
            <w:tcMar>
              <w:top w:w="25" w:type="dxa"/>
              <w:left w:w="85" w:type="dxa"/>
              <w:bottom w:w="25" w:type="dxa"/>
              <w:right w:w="85" w:type="dxa"/>
            </w:tcMar>
            <w:vAlign w:val="center"/>
          </w:tcPr>
          <w:p w14:paraId="0413C86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Bombycilla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cedrorum</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5FCE65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0.36</w:t>
            </w:r>
          </w:p>
        </w:tc>
        <w:tc>
          <w:tcPr>
            <w:tcW w:w="1235" w:type="dxa"/>
            <w:tcBorders>
              <w:top w:val="nil"/>
              <w:left w:val="nil"/>
              <w:bottom w:val="nil"/>
              <w:right w:val="nil"/>
            </w:tcBorders>
            <w:tcMar>
              <w:top w:w="25" w:type="dxa"/>
              <w:left w:w="85" w:type="dxa"/>
              <w:bottom w:w="25" w:type="dxa"/>
              <w:right w:w="85" w:type="dxa"/>
            </w:tcMar>
            <w:vAlign w:val="center"/>
          </w:tcPr>
          <w:p w14:paraId="521DBB9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1994</w:t>
            </w:r>
          </w:p>
        </w:tc>
        <w:tc>
          <w:tcPr>
            <w:tcW w:w="1046" w:type="dxa"/>
            <w:tcBorders>
              <w:top w:val="nil"/>
              <w:left w:val="nil"/>
              <w:bottom w:val="nil"/>
              <w:right w:val="nil"/>
            </w:tcBorders>
            <w:tcMar>
              <w:top w:w="25" w:type="dxa"/>
              <w:left w:w="85" w:type="dxa"/>
              <w:bottom w:w="25" w:type="dxa"/>
              <w:right w:w="85" w:type="dxa"/>
            </w:tcMar>
            <w:vAlign w:val="center"/>
          </w:tcPr>
          <w:p w14:paraId="59B3B40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53</w:t>
            </w:r>
          </w:p>
        </w:tc>
      </w:tr>
      <w:tr w:rsidR="003E26C3" w14:paraId="6029F8F8"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B75AB9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Olive-sided Flycatcher</w:t>
            </w:r>
          </w:p>
        </w:tc>
        <w:tc>
          <w:tcPr>
            <w:tcW w:w="2609" w:type="dxa"/>
            <w:tcBorders>
              <w:top w:val="nil"/>
              <w:left w:val="nil"/>
              <w:bottom w:val="nil"/>
              <w:right w:val="nil"/>
            </w:tcBorders>
            <w:tcMar>
              <w:top w:w="25" w:type="dxa"/>
              <w:left w:w="85" w:type="dxa"/>
              <w:bottom w:w="25" w:type="dxa"/>
              <w:right w:w="85" w:type="dxa"/>
            </w:tcMar>
            <w:vAlign w:val="center"/>
          </w:tcPr>
          <w:p w14:paraId="3C43AA1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Contopus </w:t>
            </w:r>
            <w:proofErr w:type="spellStart"/>
            <w:r w:rsidRPr="00BD07A4">
              <w:rPr>
                <w:rFonts w:asciiTheme="minorHAnsi" w:hAnsiTheme="minorHAnsi" w:cstheme="minorHAnsi"/>
                <w:i/>
                <w:iCs/>
                <w:szCs w:val="24"/>
              </w:rPr>
              <w:t>cooperi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AE070E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0.31</w:t>
            </w:r>
          </w:p>
        </w:tc>
        <w:tc>
          <w:tcPr>
            <w:tcW w:w="1235" w:type="dxa"/>
            <w:tcBorders>
              <w:top w:val="nil"/>
              <w:left w:val="nil"/>
              <w:bottom w:val="nil"/>
              <w:right w:val="nil"/>
            </w:tcBorders>
            <w:tcMar>
              <w:top w:w="25" w:type="dxa"/>
              <w:left w:w="85" w:type="dxa"/>
              <w:bottom w:w="25" w:type="dxa"/>
              <w:right w:w="85" w:type="dxa"/>
            </w:tcMar>
            <w:vAlign w:val="center"/>
          </w:tcPr>
          <w:p w14:paraId="5F58D54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9201</w:t>
            </w:r>
          </w:p>
        </w:tc>
        <w:tc>
          <w:tcPr>
            <w:tcW w:w="1046" w:type="dxa"/>
            <w:tcBorders>
              <w:top w:val="nil"/>
              <w:left w:val="nil"/>
              <w:bottom w:val="nil"/>
              <w:right w:val="nil"/>
            </w:tcBorders>
            <w:tcMar>
              <w:top w:w="25" w:type="dxa"/>
              <w:left w:w="85" w:type="dxa"/>
              <w:bottom w:w="25" w:type="dxa"/>
              <w:right w:w="85" w:type="dxa"/>
            </w:tcMar>
            <w:vAlign w:val="center"/>
          </w:tcPr>
          <w:p w14:paraId="6DFB63A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52</w:t>
            </w:r>
          </w:p>
        </w:tc>
      </w:tr>
      <w:tr w:rsidR="003E26C3" w14:paraId="3595160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4541281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Raven</w:t>
            </w:r>
          </w:p>
        </w:tc>
        <w:tc>
          <w:tcPr>
            <w:tcW w:w="2609" w:type="dxa"/>
            <w:tcBorders>
              <w:top w:val="nil"/>
              <w:left w:val="nil"/>
              <w:bottom w:val="nil"/>
              <w:right w:val="nil"/>
            </w:tcBorders>
            <w:tcMar>
              <w:top w:w="25" w:type="dxa"/>
              <w:left w:w="85" w:type="dxa"/>
              <w:bottom w:w="25" w:type="dxa"/>
              <w:right w:w="85" w:type="dxa"/>
            </w:tcMar>
            <w:vAlign w:val="center"/>
          </w:tcPr>
          <w:p w14:paraId="6FAB1C8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Corvus corax</w:t>
            </w:r>
          </w:p>
        </w:tc>
        <w:tc>
          <w:tcPr>
            <w:tcW w:w="1372" w:type="dxa"/>
            <w:tcBorders>
              <w:top w:val="nil"/>
              <w:left w:val="nil"/>
              <w:bottom w:val="nil"/>
              <w:right w:val="nil"/>
            </w:tcBorders>
            <w:tcMar>
              <w:top w:w="25" w:type="dxa"/>
              <w:left w:w="85" w:type="dxa"/>
              <w:bottom w:w="25" w:type="dxa"/>
              <w:right w:w="85" w:type="dxa"/>
            </w:tcMar>
            <w:vAlign w:val="center"/>
          </w:tcPr>
          <w:p w14:paraId="1272F0D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5E8D40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4668</w:t>
            </w:r>
          </w:p>
        </w:tc>
        <w:tc>
          <w:tcPr>
            <w:tcW w:w="1046" w:type="dxa"/>
            <w:tcBorders>
              <w:top w:val="nil"/>
              <w:left w:val="nil"/>
              <w:bottom w:val="nil"/>
              <w:right w:val="nil"/>
            </w:tcBorders>
            <w:tcMar>
              <w:top w:w="25" w:type="dxa"/>
              <w:left w:w="85" w:type="dxa"/>
              <w:bottom w:w="25" w:type="dxa"/>
              <w:right w:w="85" w:type="dxa"/>
            </w:tcMar>
            <w:vAlign w:val="center"/>
          </w:tcPr>
          <w:p w14:paraId="6BE46F7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52</w:t>
            </w:r>
          </w:p>
        </w:tc>
      </w:tr>
      <w:tr w:rsidR="003E26C3" w14:paraId="105EC80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3379DBE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Varied Thrush</w:t>
            </w:r>
          </w:p>
        </w:tc>
        <w:tc>
          <w:tcPr>
            <w:tcW w:w="2609" w:type="dxa"/>
            <w:tcBorders>
              <w:top w:val="nil"/>
              <w:left w:val="nil"/>
              <w:bottom w:val="nil"/>
              <w:right w:val="nil"/>
            </w:tcBorders>
            <w:tcMar>
              <w:top w:w="25" w:type="dxa"/>
              <w:left w:w="85" w:type="dxa"/>
              <w:bottom w:w="25" w:type="dxa"/>
              <w:right w:w="85" w:type="dxa"/>
            </w:tcMar>
            <w:vAlign w:val="center"/>
          </w:tcPr>
          <w:p w14:paraId="64F55DC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Ixoreus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naevius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341C15C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0.61</w:t>
            </w:r>
          </w:p>
        </w:tc>
        <w:tc>
          <w:tcPr>
            <w:tcW w:w="1235" w:type="dxa"/>
            <w:tcBorders>
              <w:top w:val="nil"/>
              <w:left w:val="nil"/>
              <w:bottom w:val="nil"/>
              <w:right w:val="nil"/>
            </w:tcBorders>
            <w:tcMar>
              <w:top w:w="25" w:type="dxa"/>
              <w:left w:w="85" w:type="dxa"/>
              <w:bottom w:w="25" w:type="dxa"/>
              <w:right w:w="85" w:type="dxa"/>
            </w:tcMar>
            <w:vAlign w:val="center"/>
          </w:tcPr>
          <w:p w14:paraId="347C55C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6693</w:t>
            </w:r>
          </w:p>
        </w:tc>
        <w:tc>
          <w:tcPr>
            <w:tcW w:w="1046" w:type="dxa"/>
            <w:tcBorders>
              <w:top w:val="nil"/>
              <w:left w:val="nil"/>
              <w:bottom w:val="nil"/>
              <w:right w:val="nil"/>
            </w:tcBorders>
            <w:tcMar>
              <w:top w:w="25" w:type="dxa"/>
              <w:left w:w="85" w:type="dxa"/>
              <w:bottom w:w="25" w:type="dxa"/>
              <w:right w:w="85" w:type="dxa"/>
            </w:tcMar>
            <w:vAlign w:val="center"/>
          </w:tcPr>
          <w:p w14:paraId="20F2742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31D9318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F2B549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Townsend's Warbler</w:t>
            </w:r>
          </w:p>
        </w:tc>
        <w:tc>
          <w:tcPr>
            <w:tcW w:w="2609" w:type="dxa"/>
            <w:tcBorders>
              <w:top w:val="nil"/>
              <w:left w:val="nil"/>
              <w:bottom w:val="nil"/>
              <w:right w:val="nil"/>
            </w:tcBorders>
            <w:tcMar>
              <w:top w:w="25" w:type="dxa"/>
              <w:left w:w="85" w:type="dxa"/>
              <w:bottom w:w="25" w:type="dxa"/>
              <w:right w:w="85" w:type="dxa"/>
            </w:tcMar>
            <w:vAlign w:val="center"/>
          </w:tcPr>
          <w:p w14:paraId="5C58B4E4"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townsendi</w:t>
            </w:r>
          </w:p>
        </w:tc>
        <w:tc>
          <w:tcPr>
            <w:tcW w:w="1372" w:type="dxa"/>
            <w:tcBorders>
              <w:top w:val="nil"/>
              <w:left w:val="nil"/>
              <w:bottom w:val="nil"/>
              <w:right w:val="nil"/>
            </w:tcBorders>
            <w:tcMar>
              <w:top w:w="25" w:type="dxa"/>
              <w:left w:w="85" w:type="dxa"/>
              <w:bottom w:w="25" w:type="dxa"/>
              <w:right w:w="85" w:type="dxa"/>
            </w:tcMar>
            <w:vAlign w:val="center"/>
          </w:tcPr>
          <w:p w14:paraId="522063B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0.24</w:t>
            </w:r>
          </w:p>
        </w:tc>
        <w:tc>
          <w:tcPr>
            <w:tcW w:w="1235" w:type="dxa"/>
            <w:tcBorders>
              <w:top w:val="nil"/>
              <w:left w:val="nil"/>
              <w:bottom w:val="nil"/>
              <w:right w:val="nil"/>
            </w:tcBorders>
            <w:tcMar>
              <w:top w:w="25" w:type="dxa"/>
              <w:left w:w="85" w:type="dxa"/>
              <w:bottom w:w="25" w:type="dxa"/>
              <w:right w:w="85" w:type="dxa"/>
            </w:tcMar>
            <w:vAlign w:val="center"/>
          </w:tcPr>
          <w:p w14:paraId="3F9E825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3039</w:t>
            </w:r>
          </w:p>
        </w:tc>
        <w:tc>
          <w:tcPr>
            <w:tcW w:w="1046" w:type="dxa"/>
            <w:tcBorders>
              <w:top w:val="nil"/>
              <w:left w:val="nil"/>
              <w:bottom w:val="nil"/>
              <w:right w:val="nil"/>
            </w:tcBorders>
            <w:tcMar>
              <w:top w:w="25" w:type="dxa"/>
              <w:left w:w="85" w:type="dxa"/>
              <w:bottom w:w="25" w:type="dxa"/>
              <w:right w:w="85" w:type="dxa"/>
            </w:tcMar>
            <w:vAlign w:val="center"/>
          </w:tcPr>
          <w:p w14:paraId="3EFAAD5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5A0B009C"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44F08F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Boreal Chickadee</w:t>
            </w:r>
          </w:p>
        </w:tc>
        <w:tc>
          <w:tcPr>
            <w:tcW w:w="2609" w:type="dxa"/>
            <w:tcBorders>
              <w:top w:val="nil"/>
              <w:left w:val="nil"/>
              <w:bottom w:val="nil"/>
              <w:right w:val="nil"/>
            </w:tcBorders>
            <w:tcMar>
              <w:top w:w="25" w:type="dxa"/>
              <w:left w:w="85" w:type="dxa"/>
              <w:bottom w:w="25" w:type="dxa"/>
              <w:right w:w="85" w:type="dxa"/>
            </w:tcMar>
            <w:vAlign w:val="center"/>
          </w:tcPr>
          <w:p w14:paraId="17172F7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Poecile</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hudsonicus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F85A6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0.20</w:t>
            </w:r>
          </w:p>
        </w:tc>
        <w:tc>
          <w:tcPr>
            <w:tcW w:w="1235" w:type="dxa"/>
            <w:tcBorders>
              <w:top w:val="nil"/>
              <w:left w:val="nil"/>
              <w:bottom w:val="nil"/>
              <w:right w:val="nil"/>
            </w:tcBorders>
            <w:tcMar>
              <w:top w:w="25" w:type="dxa"/>
              <w:left w:w="85" w:type="dxa"/>
              <w:bottom w:w="25" w:type="dxa"/>
              <w:right w:w="85" w:type="dxa"/>
            </w:tcMar>
            <w:vAlign w:val="center"/>
          </w:tcPr>
          <w:p w14:paraId="755AF38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2918</w:t>
            </w:r>
          </w:p>
        </w:tc>
        <w:tc>
          <w:tcPr>
            <w:tcW w:w="1046" w:type="dxa"/>
            <w:tcBorders>
              <w:top w:val="nil"/>
              <w:left w:val="nil"/>
              <w:bottom w:val="nil"/>
              <w:right w:val="nil"/>
            </w:tcBorders>
            <w:tcMar>
              <w:top w:w="25" w:type="dxa"/>
              <w:left w:w="85" w:type="dxa"/>
              <w:bottom w:w="25" w:type="dxa"/>
              <w:right w:w="85" w:type="dxa"/>
            </w:tcMar>
            <w:vAlign w:val="center"/>
          </w:tcPr>
          <w:p w14:paraId="3D3CA17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705BEC9E"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73234B38"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Wood-Pewee</w:t>
            </w:r>
          </w:p>
        </w:tc>
        <w:tc>
          <w:tcPr>
            <w:tcW w:w="2609" w:type="dxa"/>
            <w:tcBorders>
              <w:top w:val="nil"/>
              <w:left w:val="nil"/>
              <w:bottom w:val="nil"/>
              <w:right w:val="nil"/>
            </w:tcBorders>
            <w:tcMar>
              <w:top w:w="25" w:type="dxa"/>
              <w:left w:w="85" w:type="dxa"/>
              <w:bottom w:w="25" w:type="dxa"/>
              <w:right w:w="85" w:type="dxa"/>
            </w:tcMar>
            <w:vAlign w:val="center"/>
          </w:tcPr>
          <w:p w14:paraId="2C09886C"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Contopus </w:t>
            </w:r>
            <w:proofErr w:type="spellStart"/>
            <w:r w:rsidRPr="00BD07A4">
              <w:rPr>
                <w:rFonts w:asciiTheme="minorHAnsi" w:hAnsiTheme="minorHAnsi" w:cstheme="minorHAnsi"/>
                <w:i/>
                <w:iCs/>
                <w:szCs w:val="24"/>
              </w:rPr>
              <w:t>sordidulus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4C3726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5909753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10992</w:t>
            </w:r>
          </w:p>
        </w:tc>
        <w:tc>
          <w:tcPr>
            <w:tcW w:w="1046" w:type="dxa"/>
            <w:tcBorders>
              <w:top w:val="nil"/>
              <w:left w:val="nil"/>
              <w:bottom w:val="nil"/>
              <w:right w:val="nil"/>
            </w:tcBorders>
            <w:tcMar>
              <w:top w:w="25" w:type="dxa"/>
              <w:left w:w="85" w:type="dxa"/>
              <w:bottom w:w="25" w:type="dxa"/>
              <w:right w:w="85" w:type="dxa"/>
            </w:tcMar>
            <w:vAlign w:val="center"/>
          </w:tcPr>
          <w:p w14:paraId="5AE3CDD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50</w:t>
            </w:r>
          </w:p>
        </w:tc>
      </w:tr>
      <w:tr w:rsidR="003E26C3" w14:paraId="7DD8EAB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19168D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Dusky Flycatcher</w:t>
            </w:r>
          </w:p>
        </w:tc>
        <w:tc>
          <w:tcPr>
            <w:tcW w:w="2609" w:type="dxa"/>
            <w:tcBorders>
              <w:top w:val="nil"/>
              <w:left w:val="nil"/>
              <w:bottom w:val="nil"/>
              <w:right w:val="nil"/>
            </w:tcBorders>
            <w:tcMar>
              <w:top w:w="25" w:type="dxa"/>
              <w:left w:w="85" w:type="dxa"/>
              <w:bottom w:w="25" w:type="dxa"/>
              <w:right w:w="85" w:type="dxa"/>
            </w:tcMar>
            <w:vAlign w:val="center"/>
          </w:tcPr>
          <w:p w14:paraId="12704BFD"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oberholseri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91FE5C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0.26</w:t>
            </w:r>
          </w:p>
        </w:tc>
        <w:tc>
          <w:tcPr>
            <w:tcW w:w="1235" w:type="dxa"/>
            <w:tcBorders>
              <w:top w:val="nil"/>
              <w:left w:val="nil"/>
              <w:bottom w:val="nil"/>
              <w:right w:val="nil"/>
            </w:tcBorders>
            <w:tcMar>
              <w:top w:w="25" w:type="dxa"/>
              <w:left w:w="85" w:type="dxa"/>
              <w:bottom w:w="25" w:type="dxa"/>
              <w:right w:w="85" w:type="dxa"/>
            </w:tcMar>
            <w:vAlign w:val="center"/>
          </w:tcPr>
          <w:p w14:paraId="57BDE37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3495</w:t>
            </w:r>
          </w:p>
        </w:tc>
        <w:tc>
          <w:tcPr>
            <w:tcW w:w="1046" w:type="dxa"/>
            <w:tcBorders>
              <w:top w:val="nil"/>
              <w:left w:val="nil"/>
              <w:bottom w:val="nil"/>
              <w:right w:val="nil"/>
            </w:tcBorders>
            <w:tcMar>
              <w:top w:w="25" w:type="dxa"/>
              <w:left w:w="85" w:type="dxa"/>
              <w:bottom w:w="25" w:type="dxa"/>
              <w:right w:w="85" w:type="dxa"/>
            </w:tcMar>
            <w:vAlign w:val="center"/>
          </w:tcPr>
          <w:p w14:paraId="2ACC620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49</w:t>
            </w:r>
          </w:p>
        </w:tc>
      </w:tr>
      <w:tr w:rsidR="003E26C3" w14:paraId="5F0C14BC"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5B2A38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Alder Flycatcher</w:t>
            </w:r>
          </w:p>
        </w:tc>
        <w:tc>
          <w:tcPr>
            <w:tcW w:w="2609" w:type="dxa"/>
            <w:tcBorders>
              <w:top w:val="nil"/>
              <w:left w:val="nil"/>
              <w:bottom w:val="nil"/>
              <w:right w:val="nil"/>
            </w:tcBorders>
            <w:tcMar>
              <w:top w:w="25" w:type="dxa"/>
              <w:left w:w="85" w:type="dxa"/>
              <w:bottom w:w="25" w:type="dxa"/>
              <w:right w:w="85" w:type="dxa"/>
            </w:tcMar>
            <w:vAlign w:val="center"/>
          </w:tcPr>
          <w:p w14:paraId="3138AC3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alnorum</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634887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863EAB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21031</w:t>
            </w:r>
          </w:p>
        </w:tc>
        <w:tc>
          <w:tcPr>
            <w:tcW w:w="1046" w:type="dxa"/>
            <w:tcBorders>
              <w:top w:val="nil"/>
              <w:left w:val="nil"/>
              <w:bottom w:val="nil"/>
              <w:right w:val="nil"/>
            </w:tcBorders>
            <w:tcMar>
              <w:top w:w="25" w:type="dxa"/>
              <w:left w:w="85" w:type="dxa"/>
              <w:bottom w:w="25" w:type="dxa"/>
              <w:right w:w="85" w:type="dxa"/>
            </w:tcMar>
            <w:vAlign w:val="center"/>
          </w:tcPr>
          <w:p w14:paraId="7C302BC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48</w:t>
            </w:r>
          </w:p>
        </w:tc>
      </w:tr>
      <w:tr w:rsidR="003E26C3" w14:paraId="4D495156"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D8446FD"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Yellowthroat</w:t>
            </w:r>
          </w:p>
        </w:tc>
        <w:tc>
          <w:tcPr>
            <w:tcW w:w="2609" w:type="dxa"/>
            <w:tcBorders>
              <w:top w:val="nil"/>
              <w:left w:val="nil"/>
              <w:bottom w:val="nil"/>
              <w:right w:val="nil"/>
            </w:tcBorders>
            <w:tcMar>
              <w:top w:w="25" w:type="dxa"/>
              <w:left w:w="85" w:type="dxa"/>
              <w:bottom w:w="25" w:type="dxa"/>
              <w:right w:w="85" w:type="dxa"/>
            </w:tcMar>
            <w:vAlign w:val="center"/>
          </w:tcPr>
          <w:p w14:paraId="06A437D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Geothlypis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trichas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4FE39F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801DDC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4153</w:t>
            </w:r>
          </w:p>
        </w:tc>
        <w:tc>
          <w:tcPr>
            <w:tcW w:w="1046" w:type="dxa"/>
            <w:tcBorders>
              <w:top w:val="nil"/>
              <w:left w:val="nil"/>
              <w:bottom w:val="nil"/>
              <w:right w:val="nil"/>
            </w:tcBorders>
            <w:tcMar>
              <w:top w:w="25" w:type="dxa"/>
              <w:left w:w="85" w:type="dxa"/>
              <w:bottom w:w="25" w:type="dxa"/>
              <w:right w:w="85" w:type="dxa"/>
            </w:tcMar>
            <w:vAlign w:val="center"/>
          </w:tcPr>
          <w:p w14:paraId="4AA594C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46</w:t>
            </w:r>
          </w:p>
        </w:tc>
      </w:tr>
      <w:tr w:rsidR="003E26C3" w14:paraId="22741C16"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10C22F2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Flycatcher</w:t>
            </w:r>
          </w:p>
        </w:tc>
        <w:tc>
          <w:tcPr>
            <w:tcW w:w="2609" w:type="dxa"/>
            <w:tcBorders>
              <w:top w:val="nil"/>
              <w:left w:val="nil"/>
              <w:bottom w:val="nil"/>
              <w:right w:val="nil"/>
            </w:tcBorders>
            <w:tcMar>
              <w:top w:w="25" w:type="dxa"/>
              <w:left w:w="85" w:type="dxa"/>
              <w:bottom w:w="25" w:type="dxa"/>
              <w:right w:w="85" w:type="dxa"/>
            </w:tcMar>
            <w:vAlign w:val="center"/>
          </w:tcPr>
          <w:p w14:paraId="0498B08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difficilis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0B838E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0.41</w:t>
            </w:r>
          </w:p>
        </w:tc>
        <w:tc>
          <w:tcPr>
            <w:tcW w:w="1235" w:type="dxa"/>
            <w:tcBorders>
              <w:top w:val="nil"/>
              <w:left w:val="nil"/>
              <w:bottom w:val="nil"/>
              <w:right w:val="nil"/>
            </w:tcBorders>
            <w:tcMar>
              <w:top w:w="25" w:type="dxa"/>
              <w:left w:w="85" w:type="dxa"/>
              <w:bottom w:w="25" w:type="dxa"/>
              <w:right w:w="85" w:type="dxa"/>
            </w:tcMar>
            <w:vAlign w:val="center"/>
          </w:tcPr>
          <w:p w14:paraId="666CC3C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1306</w:t>
            </w:r>
          </w:p>
        </w:tc>
        <w:tc>
          <w:tcPr>
            <w:tcW w:w="1046" w:type="dxa"/>
            <w:tcBorders>
              <w:top w:val="nil"/>
              <w:left w:val="nil"/>
              <w:bottom w:val="nil"/>
              <w:right w:val="nil"/>
            </w:tcBorders>
            <w:tcMar>
              <w:top w:w="25" w:type="dxa"/>
              <w:left w:w="85" w:type="dxa"/>
              <w:bottom w:w="25" w:type="dxa"/>
              <w:right w:w="85" w:type="dxa"/>
            </w:tcMar>
            <w:vAlign w:val="center"/>
          </w:tcPr>
          <w:p w14:paraId="75A051E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37</w:t>
            </w:r>
          </w:p>
        </w:tc>
      </w:tr>
      <w:tr w:rsidR="003E26C3" w14:paraId="7C90B0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B663EF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Hermit Thrush</w:t>
            </w:r>
          </w:p>
        </w:tc>
        <w:tc>
          <w:tcPr>
            <w:tcW w:w="2609" w:type="dxa"/>
            <w:tcBorders>
              <w:top w:val="nil"/>
              <w:left w:val="nil"/>
              <w:bottom w:val="nil"/>
              <w:right w:val="nil"/>
            </w:tcBorders>
            <w:tcMar>
              <w:top w:w="25" w:type="dxa"/>
              <w:left w:w="85" w:type="dxa"/>
              <w:bottom w:w="25" w:type="dxa"/>
              <w:right w:w="85" w:type="dxa"/>
            </w:tcMar>
            <w:vAlign w:val="center"/>
          </w:tcPr>
          <w:p w14:paraId="7C89CAA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Catharus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guttatus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4D2FD1A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0.79</w:t>
            </w:r>
          </w:p>
        </w:tc>
        <w:tc>
          <w:tcPr>
            <w:tcW w:w="1235" w:type="dxa"/>
            <w:tcBorders>
              <w:top w:val="nil"/>
              <w:left w:val="nil"/>
              <w:bottom w:val="nil"/>
              <w:right w:val="nil"/>
            </w:tcBorders>
            <w:tcMar>
              <w:top w:w="25" w:type="dxa"/>
              <w:left w:w="85" w:type="dxa"/>
              <w:bottom w:w="25" w:type="dxa"/>
              <w:right w:w="85" w:type="dxa"/>
            </w:tcMar>
            <w:vAlign w:val="center"/>
          </w:tcPr>
          <w:p w14:paraId="3E8B49B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3301</w:t>
            </w:r>
          </w:p>
        </w:tc>
        <w:tc>
          <w:tcPr>
            <w:tcW w:w="1046" w:type="dxa"/>
            <w:tcBorders>
              <w:top w:val="nil"/>
              <w:left w:val="nil"/>
              <w:bottom w:val="nil"/>
              <w:right w:val="nil"/>
            </w:tcBorders>
            <w:tcMar>
              <w:top w:w="25" w:type="dxa"/>
              <w:left w:w="85" w:type="dxa"/>
              <w:bottom w:w="25" w:type="dxa"/>
              <w:right w:w="85" w:type="dxa"/>
            </w:tcMar>
            <w:vAlign w:val="center"/>
          </w:tcPr>
          <w:p w14:paraId="0098AF7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w:t>
            </w:r>
          </w:p>
        </w:tc>
      </w:tr>
      <w:tr w:rsidR="003E26C3" w14:paraId="57578ECE"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5D63F5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Wilson's Warbler</w:t>
            </w:r>
          </w:p>
        </w:tc>
        <w:tc>
          <w:tcPr>
            <w:tcW w:w="2609" w:type="dxa"/>
            <w:tcBorders>
              <w:top w:val="nil"/>
              <w:left w:val="nil"/>
              <w:bottom w:val="nil"/>
              <w:right w:val="nil"/>
            </w:tcBorders>
            <w:tcMar>
              <w:top w:w="25" w:type="dxa"/>
              <w:left w:w="85" w:type="dxa"/>
              <w:bottom w:w="25" w:type="dxa"/>
              <w:right w:w="85" w:type="dxa"/>
            </w:tcMar>
            <w:vAlign w:val="center"/>
          </w:tcPr>
          <w:p w14:paraId="1748492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Cardellina</w:t>
            </w:r>
            <w:proofErr w:type="spellEnd"/>
            <w:r w:rsidRPr="00BD07A4">
              <w:rPr>
                <w:rFonts w:asciiTheme="minorHAnsi" w:hAnsiTheme="minorHAnsi" w:cstheme="minorHAnsi"/>
                <w:i/>
                <w:iCs/>
                <w:szCs w:val="24"/>
              </w:rPr>
              <w:t xml:space="preserve"> pusilla</w:t>
            </w:r>
          </w:p>
        </w:tc>
        <w:tc>
          <w:tcPr>
            <w:tcW w:w="1372" w:type="dxa"/>
            <w:tcBorders>
              <w:top w:val="nil"/>
              <w:left w:val="nil"/>
              <w:bottom w:val="nil"/>
              <w:right w:val="nil"/>
            </w:tcBorders>
            <w:tcMar>
              <w:top w:w="25" w:type="dxa"/>
              <w:left w:w="85" w:type="dxa"/>
              <w:bottom w:w="25" w:type="dxa"/>
              <w:right w:w="85" w:type="dxa"/>
            </w:tcMar>
            <w:vAlign w:val="center"/>
          </w:tcPr>
          <w:p w14:paraId="4B2BAD5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0.46</w:t>
            </w:r>
          </w:p>
        </w:tc>
        <w:tc>
          <w:tcPr>
            <w:tcW w:w="1235" w:type="dxa"/>
            <w:tcBorders>
              <w:top w:val="nil"/>
              <w:left w:val="nil"/>
              <w:bottom w:val="nil"/>
              <w:right w:val="nil"/>
            </w:tcBorders>
            <w:tcMar>
              <w:top w:w="25" w:type="dxa"/>
              <w:left w:w="85" w:type="dxa"/>
              <w:bottom w:w="25" w:type="dxa"/>
              <w:right w:w="85" w:type="dxa"/>
            </w:tcMar>
            <w:vAlign w:val="center"/>
          </w:tcPr>
          <w:p w14:paraId="65A4ED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603</w:t>
            </w:r>
          </w:p>
        </w:tc>
        <w:tc>
          <w:tcPr>
            <w:tcW w:w="1046" w:type="dxa"/>
            <w:tcBorders>
              <w:top w:val="nil"/>
              <w:left w:val="nil"/>
              <w:bottom w:val="nil"/>
              <w:right w:val="nil"/>
            </w:tcBorders>
            <w:tcMar>
              <w:top w:w="25" w:type="dxa"/>
              <w:left w:w="85" w:type="dxa"/>
              <w:bottom w:w="25" w:type="dxa"/>
              <w:right w:w="85" w:type="dxa"/>
            </w:tcMar>
            <w:vAlign w:val="center"/>
          </w:tcPr>
          <w:p w14:paraId="032C58C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35</w:t>
            </w:r>
          </w:p>
        </w:tc>
      </w:tr>
      <w:tr w:rsidR="003E26C3" w14:paraId="3B15995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50E68F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Black-capped Chickadee</w:t>
            </w:r>
          </w:p>
        </w:tc>
        <w:tc>
          <w:tcPr>
            <w:tcW w:w="2609" w:type="dxa"/>
            <w:tcBorders>
              <w:top w:val="nil"/>
              <w:left w:val="nil"/>
              <w:bottom w:val="nil"/>
              <w:right w:val="nil"/>
            </w:tcBorders>
            <w:tcMar>
              <w:top w:w="25" w:type="dxa"/>
              <w:left w:w="85" w:type="dxa"/>
              <w:bottom w:w="25" w:type="dxa"/>
              <w:right w:w="85" w:type="dxa"/>
            </w:tcMar>
            <w:vAlign w:val="center"/>
          </w:tcPr>
          <w:p w14:paraId="24DE1E2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Poecile</w:t>
            </w:r>
            <w:proofErr w:type="spellEnd"/>
            <w:r w:rsidRPr="00BD07A4">
              <w:rPr>
                <w:rFonts w:asciiTheme="minorHAnsi" w:hAnsiTheme="minorHAnsi" w:cstheme="minorHAnsi"/>
                <w:i/>
                <w:iCs/>
                <w:szCs w:val="24"/>
              </w:rPr>
              <w:t xml:space="preserve"> atricapillus</w:t>
            </w:r>
          </w:p>
        </w:tc>
        <w:tc>
          <w:tcPr>
            <w:tcW w:w="1372" w:type="dxa"/>
            <w:tcBorders>
              <w:top w:val="nil"/>
              <w:left w:val="nil"/>
              <w:bottom w:val="nil"/>
              <w:right w:val="nil"/>
            </w:tcBorders>
            <w:tcMar>
              <w:top w:w="25" w:type="dxa"/>
              <w:left w:w="85" w:type="dxa"/>
              <w:bottom w:w="25" w:type="dxa"/>
              <w:right w:w="85" w:type="dxa"/>
            </w:tcMar>
            <w:vAlign w:val="center"/>
          </w:tcPr>
          <w:p w14:paraId="7836B39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0.26</w:t>
            </w:r>
          </w:p>
        </w:tc>
        <w:tc>
          <w:tcPr>
            <w:tcW w:w="1235" w:type="dxa"/>
            <w:tcBorders>
              <w:top w:val="nil"/>
              <w:left w:val="nil"/>
              <w:bottom w:val="nil"/>
              <w:right w:val="nil"/>
            </w:tcBorders>
            <w:tcMar>
              <w:top w:w="25" w:type="dxa"/>
              <w:left w:w="85" w:type="dxa"/>
              <w:bottom w:w="25" w:type="dxa"/>
              <w:right w:w="85" w:type="dxa"/>
            </w:tcMar>
            <w:vAlign w:val="center"/>
          </w:tcPr>
          <w:p w14:paraId="6595E09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606</w:t>
            </w:r>
          </w:p>
        </w:tc>
        <w:tc>
          <w:tcPr>
            <w:tcW w:w="1046" w:type="dxa"/>
            <w:tcBorders>
              <w:top w:val="nil"/>
              <w:left w:val="nil"/>
              <w:bottom w:val="nil"/>
              <w:right w:val="nil"/>
            </w:tcBorders>
            <w:tcMar>
              <w:top w:w="25" w:type="dxa"/>
              <w:left w:w="85" w:type="dxa"/>
              <w:bottom w:w="25" w:type="dxa"/>
              <w:right w:w="85" w:type="dxa"/>
            </w:tcMar>
            <w:vAlign w:val="center"/>
          </w:tcPr>
          <w:p w14:paraId="41D59D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32</w:t>
            </w:r>
          </w:p>
        </w:tc>
      </w:tr>
      <w:tr w:rsidR="003E26C3" w14:paraId="043F8E74"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46A8CD6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Crow</w:t>
            </w:r>
          </w:p>
        </w:tc>
        <w:tc>
          <w:tcPr>
            <w:tcW w:w="2609" w:type="dxa"/>
            <w:tcBorders>
              <w:top w:val="nil"/>
              <w:left w:val="nil"/>
              <w:bottom w:val="nil"/>
              <w:right w:val="nil"/>
            </w:tcBorders>
            <w:tcMar>
              <w:top w:w="25" w:type="dxa"/>
              <w:left w:w="85" w:type="dxa"/>
              <w:bottom w:w="25" w:type="dxa"/>
              <w:right w:w="85" w:type="dxa"/>
            </w:tcMar>
            <w:vAlign w:val="center"/>
          </w:tcPr>
          <w:p w14:paraId="54DD2C6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Corvus </w:t>
            </w:r>
            <w:proofErr w:type="spellStart"/>
            <w:r w:rsidRPr="00BD07A4">
              <w:rPr>
                <w:rFonts w:asciiTheme="minorHAnsi" w:hAnsiTheme="minorHAnsi" w:cstheme="minorHAnsi"/>
                <w:i/>
                <w:iCs/>
                <w:szCs w:val="24"/>
              </w:rPr>
              <w:t>brachyrhynchos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43FE586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F91EBC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1477</w:t>
            </w:r>
          </w:p>
        </w:tc>
        <w:tc>
          <w:tcPr>
            <w:tcW w:w="1046" w:type="dxa"/>
            <w:tcBorders>
              <w:top w:val="nil"/>
              <w:left w:val="nil"/>
              <w:bottom w:val="nil"/>
              <w:right w:val="nil"/>
            </w:tcBorders>
            <w:tcMar>
              <w:top w:w="25" w:type="dxa"/>
              <w:left w:w="85" w:type="dxa"/>
              <w:bottom w:w="25" w:type="dxa"/>
              <w:right w:w="85" w:type="dxa"/>
            </w:tcMar>
            <w:vAlign w:val="center"/>
          </w:tcPr>
          <w:p w14:paraId="6C0E863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w:t>
            </w:r>
          </w:p>
        </w:tc>
      </w:tr>
      <w:tr w:rsidR="003E26C3" w14:paraId="37FB47A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5489A8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Song Sparrow</w:t>
            </w:r>
          </w:p>
        </w:tc>
        <w:tc>
          <w:tcPr>
            <w:tcW w:w="2609" w:type="dxa"/>
            <w:tcBorders>
              <w:top w:val="nil"/>
              <w:left w:val="nil"/>
              <w:bottom w:val="nil"/>
              <w:right w:val="nil"/>
            </w:tcBorders>
            <w:tcMar>
              <w:top w:w="25" w:type="dxa"/>
              <w:left w:w="85" w:type="dxa"/>
              <w:bottom w:w="25" w:type="dxa"/>
              <w:right w:w="85" w:type="dxa"/>
            </w:tcMar>
            <w:vAlign w:val="center"/>
          </w:tcPr>
          <w:p w14:paraId="1D5D3B8F"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Melospiza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melodia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1CC2A2D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1EE977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3390</w:t>
            </w:r>
          </w:p>
        </w:tc>
        <w:tc>
          <w:tcPr>
            <w:tcW w:w="1046" w:type="dxa"/>
            <w:tcBorders>
              <w:top w:val="nil"/>
              <w:left w:val="nil"/>
              <w:bottom w:val="nil"/>
              <w:right w:val="nil"/>
            </w:tcBorders>
            <w:tcMar>
              <w:top w:w="25" w:type="dxa"/>
              <w:left w:w="85" w:type="dxa"/>
              <w:bottom w:w="25" w:type="dxa"/>
              <w:right w:w="85" w:type="dxa"/>
            </w:tcMar>
            <w:vAlign w:val="center"/>
          </w:tcPr>
          <w:p w14:paraId="69352C8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23</w:t>
            </w:r>
          </w:p>
        </w:tc>
      </w:tr>
      <w:tr w:rsidR="003E26C3" w14:paraId="7A99CF0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3DF9E75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Red-winged Blackbird</w:t>
            </w:r>
          </w:p>
        </w:tc>
        <w:tc>
          <w:tcPr>
            <w:tcW w:w="2609" w:type="dxa"/>
            <w:tcBorders>
              <w:top w:val="nil"/>
              <w:left w:val="nil"/>
              <w:bottom w:val="nil"/>
              <w:right w:val="nil"/>
            </w:tcBorders>
            <w:tcMar>
              <w:top w:w="25" w:type="dxa"/>
              <w:left w:w="85" w:type="dxa"/>
              <w:bottom w:w="25" w:type="dxa"/>
              <w:right w:w="85" w:type="dxa"/>
            </w:tcMar>
            <w:vAlign w:val="center"/>
          </w:tcPr>
          <w:p w14:paraId="372C6ACA"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Agelaius phoeniceus</w:t>
            </w:r>
          </w:p>
        </w:tc>
        <w:tc>
          <w:tcPr>
            <w:tcW w:w="1372" w:type="dxa"/>
            <w:tcBorders>
              <w:top w:val="nil"/>
              <w:left w:val="nil"/>
              <w:bottom w:val="nil"/>
              <w:right w:val="nil"/>
            </w:tcBorders>
            <w:tcMar>
              <w:top w:w="25" w:type="dxa"/>
              <w:left w:w="85" w:type="dxa"/>
              <w:bottom w:w="25" w:type="dxa"/>
              <w:right w:w="85" w:type="dxa"/>
            </w:tcMar>
            <w:vAlign w:val="center"/>
          </w:tcPr>
          <w:p w14:paraId="3E09A91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13A8ABC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204</w:t>
            </w:r>
          </w:p>
        </w:tc>
        <w:tc>
          <w:tcPr>
            <w:tcW w:w="1046" w:type="dxa"/>
            <w:tcBorders>
              <w:top w:val="nil"/>
              <w:left w:val="nil"/>
              <w:bottom w:val="nil"/>
              <w:right w:val="nil"/>
            </w:tcBorders>
            <w:tcMar>
              <w:top w:w="25" w:type="dxa"/>
              <w:left w:w="85" w:type="dxa"/>
              <w:bottom w:w="25" w:type="dxa"/>
              <w:right w:w="85" w:type="dxa"/>
            </w:tcMar>
            <w:vAlign w:val="center"/>
          </w:tcPr>
          <w:p w14:paraId="48D3A62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23</w:t>
            </w:r>
          </w:p>
        </w:tc>
      </w:tr>
      <w:tr w:rsidR="003E26C3" w14:paraId="723213B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9A732F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Yellow Warbler</w:t>
            </w:r>
          </w:p>
        </w:tc>
        <w:tc>
          <w:tcPr>
            <w:tcW w:w="2609" w:type="dxa"/>
            <w:tcBorders>
              <w:top w:val="nil"/>
              <w:left w:val="nil"/>
              <w:bottom w:val="nil"/>
              <w:right w:val="nil"/>
            </w:tcBorders>
            <w:tcMar>
              <w:top w:w="25" w:type="dxa"/>
              <w:left w:w="85" w:type="dxa"/>
              <w:bottom w:w="25" w:type="dxa"/>
              <w:right w:w="85" w:type="dxa"/>
            </w:tcMar>
            <w:vAlign w:val="center"/>
          </w:tcPr>
          <w:p w14:paraId="1E5B83F4"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petechia</w:t>
            </w:r>
          </w:p>
        </w:tc>
        <w:tc>
          <w:tcPr>
            <w:tcW w:w="1372" w:type="dxa"/>
            <w:tcBorders>
              <w:top w:val="nil"/>
              <w:left w:val="nil"/>
              <w:bottom w:val="nil"/>
              <w:right w:val="nil"/>
            </w:tcBorders>
            <w:tcMar>
              <w:top w:w="25" w:type="dxa"/>
              <w:left w:w="85" w:type="dxa"/>
              <w:bottom w:w="25" w:type="dxa"/>
              <w:right w:w="85" w:type="dxa"/>
            </w:tcMar>
            <w:vAlign w:val="center"/>
          </w:tcPr>
          <w:p w14:paraId="37E1E71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0.40</w:t>
            </w:r>
          </w:p>
        </w:tc>
        <w:tc>
          <w:tcPr>
            <w:tcW w:w="1235" w:type="dxa"/>
            <w:tcBorders>
              <w:top w:val="nil"/>
              <w:left w:val="nil"/>
              <w:bottom w:val="nil"/>
              <w:right w:val="nil"/>
            </w:tcBorders>
            <w:tcMar>
              <w:top w:w="25" w:type="dxa"/>
              <w:left w:w="85" w:type="dxa"/>
              <w:bottom w:w="25" w:type="dxa"/>
              <w:right w:w="85" w:type="dxa"/>
            </w:tcMar>
            <w:vAlign w:val="center"/>
          </w:tcPr>
          <w:p w14:paraId="706BCAE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394</w:t>
            </w:r>
          </w:p>
        </w:tc>
        <w:tc>
          <w:tcPr>
            <w:tcW w:w="1046" w:type="dxa"/>
            <w:tcBorders>
              <w:top w:val="nil"/>
              <w:left w:val="nil"/>
              <w:bottom w:val="nil"/>
              <w:right w:val="nil"/>
            </w:tcBorders>
            <w:tcMar>
              <w:top w:w="25" w:type="dxa"/>
              <w:left w:w="85" w:type="dxa"/>
              <w:bottom w:w="25" w:type="dxa"/>
              <w:right w:w="85" w:type="dxa"/>
            </w:tcMar>
            <w:vAlign w:val="center"/>
          </w:tcPr>
          <w:p w14:paraId="7252EBE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21</w:t>
            </w:r>
          </w:p>
        </w:tc>
      </w:tr>
      <w:tr w:rsidR="003E26C3" w14:paraId="33C5C8D2" w14:textId="77777777" w:rsidTr="006F1F3F">
        <w:trPr>
          <w:trHeight w:val="418"/>
        </w:trPr>
        <w:tc>
          <w:tcPr>
            <w:tcW w:w="2801" w:type="dxa"/>
            <w:tcBorders>
              <w:top w:val="nil"/>
              <w:left w:val="nil"/>
              <w:bottom w:val="single" w:sz="4" w:space="0" w:color="auto"/>
              <w:right w:val="nil"/>
            </w:tcBorders>
            <w:tcMar>
              <w:top w:w="25" w:type="dxa"/>
              <w:left w:w="85" w:type="dxa"/>
              <w:bottom w:w="25" w:type="dxa"/>
              <w:right w:w="85" w:type="dxa"/>
            </w:tcMar>
            <w:vAlign w:val="center"/>
          </w:tcPr>
          <w:p w14:paraId="062ABF2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Blackpoll Warbler</w:t>
            </w:r>
          </w:p>
        </w:tc>
        <w:tc>
          <w:tcPr>
            <w:tcW w:w="2609" w:type="dxa"/>
            <w:tcBorders>
              <w:top w:val="nil"/>
              <w:left w:val="nil"/>
              <w:bottom w:val="single" w:sz="4" w:space="0" w:color="auto"/>
              <w:right w:val="nil"/>
            </w:tcBorders>
            <w:tcMar>
              <w:top w:w="25" w:type="dxa"/>
              <w:left w:w="85" w:type="dxa"/>
              <w:bottom w:w="25" w:type="dxa"/>
              <w:right w:w="85" w:type="dxa"/>
            </w:tcMar>
            <w:vAlign w:val="center"/>
          </w:tcPr>
          <w:p w14:paraId="30F4F2A5"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striata</w:t>
            </w:r>
          </w:p>
        </w:tc>
        <w:tc>
          <w:tcPr>
            <w:tcW w:w="1372" w:type="dxa"/>
            <w:tcBorders>
              <w:top w:val="nil"/>
              <w:left w:val="nil"/>
              <w:bottom w:val="single" w:sz="4" w:space="0" w:color="auto"/>
              <w:right w:val="nil"/>
            </w:tcBorders>
            <w:tcMar>
              <w:top w:w="25" w:type="dxa"/>
              <w:left w:w="85" w:type="dxa"/>
              <w:bottom w:w="25" w:type="dxa"/>
              <w:right w:w="85" w:type="dxa"/>
            </w:tcMar>
            <w:vAlign w:val="center"/>
          </w:tcPr>
          <w:p w14:paraId="400D80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0.85</w:t>
            </w:r>
          </w:p>
        </w:tc>
        <w:tc>
          <w:tcPr>
            <w:tcW w:w="1235" w:type="dxa"/>
            <w:tcBorders>
              <w:top w:val="nil"/>
              <w:left w:val="nil"/>
              <w:bottom w:val="single" w:sz="4" w:space="0" w:color="auto"/>
              <w:right w:val="nil"/>
            </w:tcBorders>
            <w:tcMar>
              <w:top w:w="25" w:type="dxa"/>
              <w:left w:w="85" w:type="dxa"/>
              <w:bottom w:w="25" w:type="dxa"/>
              <w:right w:w="85" w:type="dxa"/>
            </w:tcMar>
            <w:vAlign w:val="center"/>
          </w:tcPr>
          <w:p w14:paraId="61150E0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c>
          <w:tcPr>
            <w:tcW w:w="1046" w:type="dxa"/>
            <w:tcBorders>
              <w:top w:val="nil"/>
              <w:left w:val="nil"/>
              <w:bottom w:val="single" w:sz="4" w:space="0" w:color="auto"/>
              <w:right w:val="nil"/>
            </w:tcBorders>
            <w:tcMar>
              <w:top w:w="25" w:type="dxa"/>
              <w:left w:w="85" w:type="dxa"/>
              <w:bottom w:w="25" w:type="dxa"/>
              <w:right w:w="85" w:type="dxa"/>
            </w:tcMar>
            <w:vAlign w:val="center"/>
          </w:tcPr>
          <w:p w14:paraId="7FC7EC6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10</w:t>
            </w:r>
          </w:p>
        </w:tc>
      </w:tr>
    </w:tbl>
    <w:p w14:paraId="199128F3" w14:textId="514E810C" w:rsidR="00685143" w:rsidRDefault="00685143" w:rsidP="004B5EBC">
      <w:pPr>
        <w:spacing w:after="160"/>
        <w:rPr>
          <w:lang w:val="en-US"/>
        </w:rPr>
      </w:pPr>
      <w:r>
        <w:rPr>
          <w:lang w:val="en-US"/>
        </w:rPr>
        <w:br w:type="page"/>
      </w:r>
    </w:p>
    <w:p w14:paraId="60824713" w14:textId="6A8DEB28" w:rsidR="00775B84" w:rsidRDefault="003A50B6" w:rsidP="004B5EBC">
      <w:pPr>
        <w:pStyle w:val="Heading2"/>
        <w:rPr>
          <w:lang w:eastAsia="zh-TW"/>
        </w:rPr>
      </w:pPr>
      <w:r>
        <w:lastRenderedPageBreak/>
        <w:t>A</w:t>
      </w:r>
      <w:r w:rsidR="00775B84">
        <w:rPr>
          <w:rFonts w:hint="eastAsia"/>
          <w:lang w:eastAsia="zh-TW"/>
        </w:rPr>
        <w:t>symptotic richness</w:t>
      </w:r>
      <w:r w:rsidR="00B02E58">
        <w:rPr>
          <w:lang w:eastAsia="zh-TW"/>
        </w:rPr>
        <w:t xml:space="preserve"> detected by ARU</w:t>
      </w:r>
      <w:r w:rsidR="00274F1E">
        <w:rPr>
          <w:lang w:eastAsia="zh-TW"/>
        </w:rPr>
        <w:t>s</w:t>
      </w:r>
    </w:p>
    <w:p w14:paraId="5386F7EA" w14:textId="13FCBDAF" w:rsidR="00840136" w:rsidRDefault="00840136" w:rsidP="00274F1E">
      <w:pPr>
        <w:rPr>
          <w:lang w:eastAsia="zh-TW"/>
        </w:rPr>
      </w:pPr>
      <w:r w:rsidRPr="00840136">
        <w:rPr>
          <w:lang w:eastAsia="zh-TW"/>
        </w:rPr>
        <w:t xml:space="preserve">We </w:t>
      </w:r>
      <w:r w:rsidR="00D25B95">
        <w:rPr>
          <w:lang w:eastAsia="zh-TW"/>
        </w:rPr>
        <w:t xml:space="preserve">calculated </w:t>
      </w:r>
      <w:r w:rsidR="0057690A">
        <w:rPr>
          <w:lang w:eastAsia="zh-TW"/>
        </w:rPr>
        <w:t xml:space="preserve">the number of days on which each of the </w:t>
      </w:r>
      <w:r w:rsidRPr="00840136">
        <w:rPr>
          <w:lang w:eastAsia="zh-TW"/>
        </w:rPr>
        <w:t xml:space="preserve">40 target species </w:t>
      </w:r>
      <w:r w:rsidR="0057690A">
        <w:rPr>
          <w:lang w:eastAsia="zh-TW"/>
        </w:rPr>
        <w:t xml:space="preserve">was detected at each of the </w:t>
      </w:r>
      <w:r w:rsidRPr="00840136">
        <w:rPr>
          <w:lang w:eastAsia="zh-TW"/>
        </w:rPr>
        <w:t>59 sites (</w:t>
      </w:r>
      <w:r w:rsidRPr="00840136">
        <w:rPr>
          <w:b/>
          <w:bCs/>
          <w:lang w:eastAsia="zh-TW"/>
        </w:rPr>
        <w:t>Fig. 2</w:t>
      </w:r>
      <w:r w:rsidRPr="00840136">
        <w:rPr>
          <w:lang w:eastAsia="zh-TW"/>
        </w:rPr>
        <w:t xml:space="preserve">). To characterize similarities in site use among species, we applied k-means clustering to group species with comparable detection patterns across sites. Prior to clustering, we </w:t>
      </w:r>
      <w:r w:rsidR="00F768ED">
        <w:rPr>
          <w:lang w:eastAsia="zh-TW"/>
        </w:rPr>
        <w:t>applied data normalization</w:t>
      </w:r>
      <w:r w:rsidRPr="00840136">
        <w:rPr>
          <w:lang w:eastAsia="zh-TW"/>
        </w:rPr>
        <w:t xml:space="preserve"> by dividing the number of species ARU days by the total number of ARU days per site, thereby accounting for variation in sampling effort. To determine the optimal number of clusters, we evaluated two approaches: the total within-cluster sum of squares (“elbow method”) using the </w:t>
      </w:r>
      <w:proofErr w:type="spellStart"/>
      <w:r w:rsidRPr="00840136">
        <w:rPr>
          <w:i/>
          <w:iCs/>
          <w:lang w:eastAsia="zh-TW"/>
        </w:rPr>
        <w:t>factoextra</w:t>
      </w:r>
      <w:proofErr w:type="spellEnd"/>
      <w:r w:rsidRPr="00840136">
        <w:rPr>
          <w:i/>
          <w:iCs/>
          <w:lang w:eastAsia="zh-TW"/>
        </w:rPr>
        <w:t>::</w:t>
      </w:r>
      <w:proofErr w:type="spellStart"/>
      <w:r w:rsidRPr="00840136">
        <w:rPr>
          <w:i/>
          <w:iCs/>
          <w:lang w:eastAsia="zh-TW"/>
        </w:rPr>
        <w:t>fviz_nbclust</w:t>
      </w:r>
      <w:proofErr w:type="spellEnd"/>
      <w:r w:rsidRPr="00840136">
        <w:rPr>
          <w:i/>
          <w:iCs/>
          <w:lang w:eastAsia="zh-TW"/>
        </w:rPr>
        <w:t>()</w:t>
      </w:r>
      <w:r w:rsidRPr="00840136">
        <w:rPr>
          <w:lang w:eastAsia="zh-TW"/>
        </w:rPr>
        <w:t xml:space="preserve"> function </w:t>
      </w:r>
      <w:r w:rsidR="00CC2D62">
        <w:rPr>
          <w:lang w:eastAsia="zh-TW"/>
        </w:rPr>
        <w:fldChar w:fldCharType="begin"/>
      </w:r>
      <w:r w:rsidR="00CC2D62">
        <w:rPr>
          <w:lang w:eastAsia="zh-TW"/>
        </w:rPr>
        <w:instrText xml:space="preserve"> ADDIN ZOTERO_ITEM CSL_CITATION {"citationID":"PIbKY6h4","properties":{"formattedCitation":"(Kassambara 2017)","plainCitation":"(Kassambara 2017)","noteIndex":0},"citationItems":[{"id":265,"uris":["http://zotero.org/users/12201677/items/5QF4B4ZU"],"itemData":{"id":265,"type":"book","publisher":"Statistical tools for high-throughput data analysis","title":"Practical guide to principal component methods in R: PCA, M (CA), FAMD, MFA, HCPC, factoextra","volume":"2","author":[{"family":"Kassambara","given":"Alboukadel"}],"issued":{"date-parts":[["2017"]]}}}],"schema":"https://github.com/citation-style-language/schema/raw/master/csl-citation.json"} </w:instrText>
      </w:r>
      <w:r w:rsidR="00CC2D62">
        <w:rPr>
          <w:lang w:eastAsia="zh-TW"/>
        </w:rPr>
        <w:fldChar w:fldCharType="separate"/>
      </w:r>
      <w:r w:rsidR="00CC2D62" w:rsidRPr="00CC2D62">
        <w:rPr>
          <w:rFonts w:cs="Times New Roman"/>
        </w:rPr>
        <w:t>(Kassambara 2017)</w:t>
      </w:r>
      <w:r w:rsidR="00CC2D62">
        <w:rPr>
          <w:lang w:eastAsia="zh-TW"/>
        </w:rPr>
        <w:fldChar w:fldCharType="end"/>
      </w:r>
      <w:r w:rsidRPr="00840136">
        <w:rPr>
          <w:lang w:eastAsia="zh-TW"/>
        </w:rPr>
        <w:t xml:space="preserve">, and the gap statistic using the </w:t>
      </w:r>
      <w:r w:rsidRPr="00840136">
        <w:rPr>
          <w:i/>
          <w:iCs/>
          <w:lang w:eastAsia="zh-TW"/>
        </w:rPr>
        <w:t>cluster::</w:t>
      </w:r>
      <w:proofErr w:type="spellStart"/>
      <w:r w:rsidRPr="00840136">
        <w:rPr>
          <w:i/>
          <w:iCs/>
          <w:lang w:eastAsia="zh-TW"/>
        </w:rPr>
        <w:t>clusGap</w:t>
      </w:r>
      <w:proofErr w:type="spellEnd"/>
      <w:r w:rsidRPr="00840136">
        <w:rPr>
          <w:i/>
          <w:iCs/>
          <w:lang w:eastAsia="zh-TW"/>
        </w:rPr>
        <w:t>()</w:t>
      </w:r>
      <w:r w:rsidRPr="00840136">
        <w:rPr>
          <w:lang w:eastAsia="zh-TW"/>
        </w:rPr>
        <w:t xml:space="preserve"> and </w:t>
      </w:r>
      <w:proofErr w:type="spellStart"/>
      <w:r w:rsidRPr="00840136">
        <w:rPr>
          <w:i/>
          <w:iCs/>
          <w:lang w:eastAsia="zh-TW"/>
        </w:rPr>
        <w:t>factoextra</w:t>
      </w:r>
      <w:proofErr w:type="spellEnd"/>
      <w:r w:rsidRPr="00840136">
        <w:rPr>
          <w:i/>
          <w:iCs/>
          <w:lang w:eastAsia="zh-TW"/>
        </w:rPr>
        <w:t>::</w:t>
      </w:r>
      <w:proofErr w:type="spellStart"/>
      <w:r w:rsidRPr="00840136">
        <w:rPr>
          <w:i/>
          <w:iCs/>
          <w:lang w:eastAsia="zh-TW"/>
        </w:rPr>
        <w:t>fviz_gap_stat</w:t>
      </w:r>
      <w:proofErr w:type="spellEnd"/>
      <w:r w:rsidRPr="00840136">
        <w:rPr>
          <w:i/>
          <w:iCs/>
          <w:lang w:eastAsia="zh-TW"/>
        </w:rPr>
        <w:t>()</w:t>
      </w:r>
      <w:r w:rsidRPr="00840136">
        <w:rPr>
          <w:lang w:eastAsia="zh-TW"/>
        </w:rPr>
        <w:t xml:space="preserve"> functions </w:t>
      </w:r>
      <w:r w:rsidR="00CC2D62">
        <w:rPr>
          <w:lang w:eastAsia="zh-TW"/>
        </w:rPr>
        <w:fldChar w:fldCharType="begin"/>
      </w:r>
      <w:r w:rsidR="00CC2D62">
        <w:rPr>
          <w:lang w:eastAsia="zh-TW"/>
        </w:rPr>
        <w:instrText xml:space="preserve"> ADDIN ZOTERO_ITEM CSL_CITATION {"citationID":"YWjvOUYL","properties":{"formattedCitation":"(Kassambara 2017)","plainCitation":"(Kassambara 2017)","noteIndex":0},"citationItems":[{"id":265,"uris":["http://zotero.org/users/12201677/items/5QF4B4ZU"],"itemData":{"id":265,"type":"book","publisher":"Statistical tools for high-throughput data analysis","title":"Practical guide to principal component methods in R: PCA, M (CA), FAMD, MFA, HCPC, factoextra","volume":"2","author":[{"family":"Kassambara","given":"Alboukadel"}],"issued":{"date-parts":[["2017"]]}}}],"schema":"https://github.com/citation-style-language/schema/raw/master/csl-citation.json"} </w:instrText>
      </w:r>
      <w:r w:rsidR="00CC2D62">
        <w:rPr>
          <w:lang w:eastAsia="zh-TW"/>
        </w:rPr>
        <w:fldChar w:fldCharType="separate"/>
      </w:r>
      <w:r w:rsidR="00CC2D62" w:rsidRPr="00CC2D62">
        <w:rPr>
          <w:rFonts w:cs="Times New Roman"/>
        </w:rPr>
        <w:t>(Kassambara 2017)</w:t>
      </w:r>
      <w:r w:rsidR="00CC2D62">
        <w:rPr>
          <w:lang w:eastAsia="zh-TW"/>
        </w:rPr>
        <w:fldChar w:fldCharType="end"/>
      </w:r>
      <w:r w:rsidRPr="00840136">
        <w:rPr>
          <w:lang w:eastAsia="zh-TW"/>
        </w:rPr>
        <w:t xml:space="preserve">. Final clustering was performed using the </w:t>
      </w:r>
      <w:proofErr w:type="spellStart"/>
      <w:r w:rsidRPr="00840136">
        <w:rPr>
          <w:i/>
          <w:iCs/>
          <w:lang w:eastAsia="zh-TW"/>
        </w:rPr>
        <w:t>kmeans</w:t>
      </w:r>
      <w:proofErr w:type="spellEnd"/>
      <w:r w:rsidRPr="00840136">
        <w:rPr>
          <w:i/>
          <w:iCs/>
          <w:lang w:eastAsia="zh-TW"/>
        </w:rPr>
        <w:t>()</w:t>
      </w:r>
      <w:r w:rsidRPr="00840136">
        <w:rPr>
          <w:lang w:eastAsia="zh-TW"/>
        </w:rPr>
        <w:t xml:space="preserve"> function in R</w:t>
      </w:r>
      <w:r w:rsidR="00CC2D62">
        <w:rPr>
          <w:lang w:eastAsia="zh-TW"/>
        </w:rPr>
        <w:t xml:space="preserve"> </w:t>
      </w:r>
      <w:r w:rsidR="00CC2D62">
        <w:rPr>
          <w:lang w:eastAsia="zh-TW"/>
        </w:rPr>
        <w:fldChar w:fldCharType="begin"/>
      </w:r>
      <w:r w:rsidR="00CC2D62">
        <w:rPr>
          <w:lang w:eastAsia="zh-TW"/>
        </w:rPr>
        <w:instrText xml:space="preserve"> ADDIN ZOTERO_ITEM CSL_CITATION {"citationID":"za1DMb6P","properties":{"formattedCitation":"(Lemenkova 2019)","plainCitation":"(Lemenkova 2019)","noteIndex":0},"citationItems":[{"id":266,"uris":["http://zotero.org/users/12201677/items/PYBB6GGK"],"itemData":{"id":266,"type":"article-journal","abstract":"Cluster analysis by k-means algorithm by R programming is the scope of the current paper. The study assesses the similarity of the sampling data derived from the GIS project by homogeneity of their attribute parameters aimed to analyze similar clusters of the observa- tion data by the variety of parameters: geology (similar location on the tectonic plates, sediment thickness, igneous volcanic areas), bathymetry (similar depth ranges) and geomorphology (similar slope steepness and aspect). The geological case study is Mariana Trench. Clustering as ef- fective statistical method to detect similar groups in the data set. Tech- nically, major used R libraries include { cluster } , { factoextra } , { ggplot2 } . Minor R libraries include { wordcloud } , { tm } . Several clusters were tested from 2 to 7, optical number is 5. The findings include following computed and visualized results illustrated by 8 figures: 1) correlation matrix show- ing crossing correlations in the combination of factors; 2) comparison of the bi -factors in-between the factors revealed pairwise correlation; 3) pairwise comparative analysis enabled to observe an influence on the variables as bi -factors: in response to the decreasing sediment thickness, slope angles go in parallel; 4) the location of the volcanic igneous ar- eas cause a cyclic repetition of the curve for the slope angles, and those of the volcanic zones have correlation with the slope angle and aspect degree. Findings reveals that four variables affect geomorphology of the trench: slope angle, sediment thickness, aspect degree and volcanic ig- neous areas. The paper includes 7 listings of R programming codes for repeatability of the algorithms in similar research.","container-title":"International Journal of Informatics and Applied Mathematics","ISSN":"2667-6990","issue":"1","journalAbbreviation":"IJIAM","language":"en","note":"publisher: International Society of Academicians","page":"1-26","source":"dergipark.org.tr","title":"K-means Clustering in R Libraries {cluster} and {factoextra} for Grouping Oceanographic Data","volume":"2","author":[{"family":"Lemenkova","given":"Polina"}],"issued":{"date-parts":[["2019",9,23]]}}}],"schema":"https://github.com/citation-style-language/schema/raw/master/csl-citation.json"} </w:instrText>
      </w:r>
      <w:r w:rsidR="00CC2D62">
        <w:rPr>
          <w:lang w:eastAsia="zh-TW"/>
        </w:rPr>
        <w:fldChar w:fldCharType="separate"/>
      </w:r>
      <w:r w:rsidR="00CC2D62" w:rsidRPr="00CC2D62">
        <w:rPr>
          <w:rFonts w:cs="Times New Roman"/>
        </w:rPr>
        <w:t>(Lemenkova 2019)</w:t>
      </w:r>
      <w:r w:rsidR="00CC2D62">
        <w:rPr>
          <w:lang w:eastAsia="zh-TW"/>
        </w:rPr>
        <w:fldChar w:fldCharType="end"/>
      </w:r>
      <w:r w:rsidRPr="00840136">
        <w:rPr>
          <w:lang w:eastAsia="zh-TW"/>
        </w:rPr>
        <w:t>.</w:t>
      </w:r>
    </w:p>
    <w:p w14:paraId="33750055" w14:textId="27E308EE" w:rsidR="00274F1E" w:rsidRPr="00274F1E" w:rsidRDefault="00274F1E" w:rsidP="00274F1E">
      <w:pPr>
        <w:rPr>
          <w:lang w:eastAsia="zh-TW"/>
        </w:rPr>
      </w:pPr>
      <w:r w:rsidRPr="00274F1E">
        <w:rPr>
          <w:lang w:eastAsia="zh-TW"/>
        </w:rPr>
        <w:t xml:space="preserve">Direct comparisons of observed species richness across sites (i.e., the number of coloured cells in each column of </w:t>
      </w:r>
      <w:r w:rsidRPr="007D1EB5">
        <w:rPr>
          <w:b/>
          <w:bCs/>
          <w:lang w:eastAsia="zh-TW"/>
        </w:rPr>
        <w:t>Fig. 2</w:t>
      </w:r>
      <w:r w:rsidRPr="00274F1E">
        <w:rPr>
          <w:lang w:eastAsia="zh-TW"/>
        </w:rPr>
        <w:t>) can be misleading, as survey effort (i.e., number of ARU days) varied among sites. To account for this variation, we used asymptotic richness estimates as a standardized measure of site-level diversity</w:t>
      </w:r>
      <w:r w:rsidR="003C6B5F">
        <w:rPr>
          <w:rFonts w:cs="Times New Roman" w:hint="eastAsia"/>
          <w:lang w:eastAsia="zh-TW"/>
        </w:rPr>
        <w:t xml:space="preserve"> </w:t>
      </w:r>
      <w:r w:rsidR="003C6B5F">
        <w:rPr>
          <w:rFonts w:cs="Times New Roman"/>
          <w:lang w:eastAsia="zh-TW"/>
        </w:rPr>
        <w:fldChar w:fldCharType="begin"/>
      </w:r>
      <w:r w:rsidR="008B1364">
        <w:rPr>
          <w:rFonts w:cs="Times New Roman"/>
          <w:lang w:eastAsia="zh-TW"/>
        </w:rPr>
        <w:instrText xml:space="preserve"> ADDIN ZOTERO_ITEM CSL_CITATION {"citationID":"oOx8W9L8","properties":{"formattedCitation":"(Chao et al. 2014)","plainCitation":"(Chao et al. 2014)","noteIndex":0},"citationItems":[{"id":211,"uris":["http://zotero.org/users/12201677/items/4XSSYZ7W"],"itemData":{"id":211,"type":"article-journal","abstract":"Quantifying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 0) to measures of taxon diversity incorporating relative abundance (i.e., for any Hill number qD, q &gt; 0) and present a unified approach for both individual-based (abundance) data and sample-based (incidence) data. Using this unified sampling framework, we derive both theoretical formulas and analytic estimators for seamless rarefaction and extrapolation based on Hill numbers. Detailed examples are provided for the first three Hill numbers: q = 0 (species richness), q = 1 (the exponential of Shannon's entropy index), and q = 2 (the inverse of Simpson's concentration index). We developed a bootstrap method for constructing confidence intervals around Hill numbers, facilitating the comparison of multiple assemblages of both rarefied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Monographs","DOI":"10.1890/13-0133.1","ISSN":"1557-7015","issue":"1","language":"en","license":"© 2014 by the Ecological Society of America","note":"_eprint: https://onlinelibrary.wiley.com/doi/pdf/10.1890/13-0133.1","page":"45-67","source":"Wiley Online Library","title":"Rarefaction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M."}],"issued":{"date-parts":[["2014"]]}}}],"schema":"https://github.com/citation-style-language/schema/raw/master/csl-citation.json"} </w:instrText>
      </w:r>
      <w:r w:rsidR="003C6B5F">
        <w:rPr>
          <w:rFonts w:cs="Times New Roman"/>
          <w:lang w:eastAsia="zh-TW"/>
        </w:rPr>
        <w:fldChar w:fldCharType="separate"/>
      </w:r>
      <w:r w:rsidR="00762858" w:rsidRPr="00762858">
        <w:rPr>
          <w:rFonts w:cs="Times New Roman"/>
        </w:rPr>
        <w:t>(Chao et al. 2014)</w:t>
      </w:r>
      <w:r w:rsidR="003C6B5F">
        <w:rPr>
          <w:rFonts w:cs="Times New Roman"/>
          <w:lang w:eastAsia="zh-TW"/>
        </w:rPr>
        <w:fldChar w:fldCharType="end"/>
      </w:r>
      <w:r w:rsidRPr="00274F1E">
        <w:rPr>
          <w:lang w:eastAsia="zh-TW"/>
        </w:rPr>
        <w:t>.</w:t>
      </w:r>
      <w:r>
        <w:rPr>
          <w:lang w:eastAsia="zh-TW"/>
        </w:rPr>
        <w:t xml:space="preserve"> </w:t>
      </w:r>
      <w:r w:rsidRPr="00274F1E">
        <w:rPr>
          <w:lang w:eastAsia="zh-TW"/>
        </w:rPr>
        <w:t xml:space="preserve">We calculated asymptotic richness using the </w:t>
      </w:r>
      <w:proofErr w:type="spellStart"/>
      <w:r w:rsidRPr="00274F1E">
        <w:rPr>
          <w:lang w:eastAsia="zh-TW"/>
        </w:rPr>
        <w:t>iNEXT</w:t>
      </w:r>
      <w:proofErr w:type="spellEnd"/>
      <w:r w:rsidRPr="00274F1E">
        <w:rPr>
          <w:lang w:eastAsia="zh-TW"/>
        </w:rPr>
        <w:t xml:space="preserve"> (</w:t>
      </w:r>
      <w:proofErr w:type="spellStart"/>
      <w:r w:rsidRPr="00274F1E">
        <w:rPr>
          <w:lang w:eastAsia="zh-TW"/>
        </w:rPr>
        <w:t>iNterpolation</w:t>
      </w:r>
      <w:proofErr w:type="spellEnd"/>
      <w:r w:rsidRPr="00274F1E">
        <w:rPr>
          <w:lang w:eastAsia="zh-TW"/>
        </w:rPr>
        <w:t xml:space="preserve"> and </w:t>
      </w:r>
      <w:proofErr w:type="spellStart"/>
      <w:r w:rsidRPr="00274F1E">
        <w:rPr>
          <w:lang w:eastAsia="zh-TW"/>
        </w:rPr>
        <w:t>EXTrapolation</w:t>
      </w:r>
      <w:proofErr w:type="spellEnd"/>
      <w:r w:rsidRPr="00274F1E">
        <w:rPr>
          <w:lang w:eastAsia="zh-TW"/>
        </w:rPr>
        <w:t xml:space="preserve">) R package </w:t>
      </w:r>
      <w:r w:rsidR="003C6B5F">
        <w:rPr>
          <w:lang w:eastAsia="zh-TW"/>
        </w:rPr>
        <w:fldChar w:fldCharType="begin"/>
      </w:r>
      <w:r w:rsidR="00762858">
        <w:rPr>
          <w:lang w:eastAsia="zh-TW"/>
        </w:rPr>
        <w:instrText xml:space="preserve"> ADDIN ZOTERO_ITEM CSL_CITATION {"citationID":"RlWOVRxi","properties":{"formattedCitation":"(Hsieh et al. 2016)","plainCitation":"(Hsieh et al. 2016)","noteIndex":0},"citationItems":[{"id":213,"uris":["http://zotero.org/users/12201677/items/D5VSWG8K"],"itemData":{"id":213,"type":"article-journal","abstract":"Hill numbers (or the effective number of species) have been increasingly used to quantify the species/taxonomic diversity of an assemblage. The sample-size- and coverage-based integrations of rarefaction (interpolation) and extrapolation (prediction) of Hill numbers represent a unified standardization method for quantifying and comparing species diversity across multiple assemblages. We briefly review the conceptual background of Hill numbers along with two approaches to standardization. We present an R package iNEXT (iNterpolation/EXTrapolation) which provides simple functions to compute and plot the seamless rarefaction and extrapolation sampling curves for the three most widely used members of the Hill number family (species richness, Shannon diversity and Simpson diversity). Two types of biodiversity data are allowed: individual-based abundance data and sampling-unit-based incidence data. Several applications of the iNEXT packages are reviewed: (i) Non-asymptotic analysis: comparison of diversity estimates for equally large or equally complete samples. (ii) Asymptotic analysis: comparison of estimated asymptotic or true diversities. (iii) Assessment of sample completeness (sample coverage) across multiple samples. (iv) Comparison of estimated point diversities for a specified sample size or a specified level of sample coverage. Two examples are demonstrated, using the data (one for abundance data and the other for incidence data) included in the package, to illustrate all R functions and graphical displays.","container-title":"Methods in Ecology and Evolution","DOI":"10.1111/2041-210X.12613","ISSN":"2041-210X","issue":"12","language":"en","license":"© 2016 The Authors. Methods in Ecology and Evolution © 2016 British Ecological Society","note":"_eprint: https://onlinelibrary.wiley.com/doi/pdf/10.1111/2041-210X.12613","page":"1451-1456","source":"Wiley Online Library","title":"iNEXT: an R package for rarefaction and extrapolation of species diversity (Hill numbers)","title-short":"iNEXT","volume":"7","author":[{"family":"Hsieh","given":"T. C."},{"family":"Ma","given":"K. H."},{"family":"Chao","given":"Anne"}],"issued":{"date-parts":[["2016"]]}}}],"schema":"https://github.com/citation-style-language/schema/raw/master/csl-citation.json"} </w:instrText>
      </w:r>
      <w:r w:rsidR="003C6B5F">
        <w:rPr>
          <w:lang w:eastAsia="zh-TW"/>
        </w:rPr>
        <w:fldChar w:fldCharType="separate"/>
      </w:r>
      <w:r w:rsidR="00762858" w:rsidRPr="00762858">
        <w:rPr>
          <w:rFonts w:cs="Times New Roman"/>
        </w:rPr>
        <w:t>(Hsieh et al. 2016)</w:t>
      </w:r>
      <w:r w:rsidR="003C6B5F">
        <w:rPr>
          <w:lang w:eastAsia="zh-TW"/>
        </w:rPr>
        <w:fldChar w:fldCharType="end"/>
      </w:r>
      <w:r w:rsidRPr="00274F1E">
        <w:rPr>
          <w:lang w:eastAsia="zh-TW"/>
        </w:rPr>
        <w:t xml:space="preserve">, which implements diversity estimation based on Hill numbers. Specifically, we used the </w:t>
      </w:r>
      <w:proofErr w:type="spellStart"/>
      <w:proofErr w:type="gramStart"/>
      <w:r w:rsidRPr="00274F1E">
        <w:rPr>
          <w:i/>
          <w:iCs/>
          <w:lang w:eastAsia="zh-TW"/>
        </w:rPr>
        <w:t>iNEXT</w:t>
      </w:r>
      <w:proofErr w:type="spellEnd"/>
      <w:r w:rsidRPr="00274F1E">
        <w:rPr>
          <w:i/>
          <w:iCs/>
          <w:lang w:eastAsia="zh-TW"/>
        </w:rPr>
        <w:t>::</w:t>
      </w:r>
      <w:proofErr w:type="spellStart"/>
      <w:proofErr w:type="gramEnd"/>
      <w:r w:rsidRPr="00274F1E">
        <w:rPr>
          <w:i/>
          <w:iCs/>
          <w:lang w:eastAsia="zh-TW"/>
        </w:rPr>
        <w:t>ChaoRichness</w:t>
      </w:r>
      <w:proofErr w:type="spellEnd"/>
      <w:r w:rsidRPr="00274F1E">
        <w:rPr>
          <w:i/>
          <w:iCs/>
          <w:lang w:eastAsia="zh-TW"/>
        </w:rPr>
        <w:t>()</w:t>
      </w:r>
      <w:r w:rsidRPr="00274F1E">
        <w:rPr>
          <w:lang w:eastAsia="zh-TW"/>
        </w:rPr>
        <w:t xml:space="preserve"> function with incidence data to estimate asymptotic richness and its associated standard errors.</w:t>
      </w:r>
    </w:p>
    <w:p w14:paraId="40907BC0" w14:textId="77777777" w:rsidR="00274F1E" w:rsidRDefault="00274F1E" w:rsidP="004B5EBC">
      <w:pPr>
        <w:rPr>
          <w:lang w:eastAsia="zh-TW"/>
        </w:rPr>
      </w:pPr>
    </w:p>
    <w:p w14:paraId="5F7C82B3" w14:textId="77777777" w:rsidR="00F650E1" w:rsidRDefault="00F650E1" w:rsidP="004B5EBC">
      <w:pPr>
        <w:spacing w:after="160"/>
        <w:rPr>
          <w:lang w:eastAsia="zh-TW"/>
        </w:rPr>
      </w:pPr>
      <w:r>
        <w:rPr>
          <w:lang w:eastAsia="zh-TW"/>
        </w:rPr>
        <w:br w:type="page"/>
      </w:r>
    </w:p>
    <w:p w14:paraId="4DF93263" w14:textId="77777777" w:rsidR="00F650E1" w:rsidRDefault="00F650E1" w:rsidP="004B5EBC">
      <w:pPr>
        <w:spacing w:after="160"/>
        <w:rPr>
          <w:lang w:eastAsia="zh-TW"/>
        </w:rPr>
        <w:sectPr w:rsidR="00F650E1">
          <w:footerReference w:type="default" r:id="rId13"/>
          <w:pgSz w:w="12240" w:h="15840"/>
          <w:pgMar w:top="1440" w:right="1440" w:bottom="1440" w:left="1440" w:header="708" w:footer="708" w:gutter="0"/>
          <w:cols w:space="708"/>
          <w:docGrid w:linePitch="360"/>
        </w:sectPr>
      </w:pPr>
    </w:p>
    <w:p w14:paraId="2E8B383A" w14:textId="35F0A436" w:rsidR="00F650E1" w:rsidRDefault="00F650E1" w:rsidP="004B5EBC">
      <w:pPr>
        <w:spacing w:after="160"/>
        <w:rPr>
          <w:lang w:eastAsia="zh-TW"/>
        </w:rPr>
      </w:pPr>
      <w:r>
        <w:rPr>
          <w:noProof/>
        </w:rPr>
        <w:lastRenderedPageBreak/>
        <mc:AlternateContent>
          <mc:Choice Requires="wps">
            <w:drawing>
              <wp:anchor distT="45720" distB="45720" distL="114300" distR="114300" simplePos="0" relativeHeight="251675648" behindDoc="0" locked="0" layoutInCell="1" allowOverlap="1" wp14:anchorId="36CF383D" wp14:editId="61A4249E">
                <wp:simplePos x="0" y="0"/>
                <wp:positionH relativeFrom="margin">
                  <wp:align>center</wp:align>
                </wp:positionH>
                <wp:positionV relativeFrom="paragraph">
                  <wp:posOffset>-476416</wp:posOffset>
                </wp:positionV>
                <wp:extent cx="9680713" cy="7120393"/>
                <wp:effectExtent l="0" t="0" r="0" b="4445"/>
                <wp:wrapNone/>
                <wp:docPr id="1242107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0713" cy="7120393"/>
                        </a:xfrm>
                        <a:prstGeom prst="rect">
                          <a:avLst/>
                        </a:prstGeom>
                        <a:solidFill>
                          <a:srgbClr val="FFFFFF"/>
                        </a:solidFill>
                        <a:ln w="9525">
                          <a:noFill/>
                          <a:miter lim="800000"/>
                          <a:headEnd/>
                          <a:tailEnd/>
                        </a:ln>
                      </wps:spPr>
                      <wps:txbx>
                        <w:txbxContent>
                          <w:p w14:paraId="25E83293" w14:textId="0957AA4D" w:rsidR="00F650E1" w:rsidRDefault="001F79A2" w:rsidP="00F650E1">
                            <w:pPr>
                              <w:spacing w:after="0"/>
                              <w:jc w:val="center"/>
                            </w:pPr>
                            <w:r>
                              <w:rPr>
                                <w:noProof/>
                              </w:rPr>
                              <w:drawing>
                                <wp:inline distT="0" distB="0" distL="0" distR="0" wp14:anchorId="76638650" wp14:editId="572D8752">
                                  <wp:extent cx="9191625" cy="6049015"/>
                                  <wp:effectExtent l="0" t="0" r="0" b="8890"/>
                                  <wp:docPr id="514098174" name="Picture 5140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24588" cy="6070708"/>
                                          </a:xfrm>
                                          <a:prstGeom prst="rect">
                                            <a:avLst/>
                                          </a:prstGeom>
                                          <a:noFill/>
                                          <a:ln>
                                            <a:noFill/>
                                          </a:ln>
                                        </pic:spPr>
                                      </pic:pic>
                                    </a:graphicData>
                                  </a:graphic>
                                </wp:inline>
                              </w:drawing>
                            </w:r>
                          </w:p>
                          <w:p w14:paraId="57E8F343" w14:textId="137BA9BF" w:rsidR="00F650E1" w:rsidRPr="0018449A" w:rsidRDefault="00F650E1" w:rsidP="00F650E1">
                            <w:pPr>
                              <w:spacing w:after="0" w:line="240" w:lineRule="auto"/>
                            </w:pPr>
                            <w:r w:rsidRPr="00BA56EE">
                              <w:rPr>
                                <w:rFonts w:asciiTheme="minorHAnsi" w:hAnsiTheme="minorHAnsi" w:cstheme="minorHAnsi"/>
                                <w:b/>
                                <w:bCs/>
                              </w:rPr>
                              <w:t xml:space="preserve">Fig. </w:t>
                            </w:r>
                            <w:r w:rsidRPr="00BA56EE">
                              <w:rPr>
                                <w:rFonts w:asciiTheme="minorHAnsi" w:hAnsiTheme="minorHAnsi" w:cstheme="minorHAnsi"/>
                                <w:b/>
                                <w:bCs/>
                                <w:lang w:eastAsia="zh-TW"/>
                              </w:rPr>
                              <w:t>2</w:t>
                            </w:r>
                            <w:r w:rsidRPr="00DA5A84">
                              <w:rPr>
                                <w:rFonts w:asciiTheme="minorHAnsi" w:hAnsiTheme="minorHAnsi" w:cstheme="minorHAnsi"/>
                              </w:rPr>
                              <w:t xml:space="preserve">. </w:t>
                            </w:r>
                            <w:r w:rsidR="00274F1E" w:rsidRPr="00274F1E">
                              <w:rPr>
                                <w:rFonts w:asciiTheme="minorHAnsi" w:hAnsiTheme="minorHAnsi" w:cstheme="minorHAnsi"/>
                              </w:rPr>
                              <w:t>Number of days each species was detected at each site using ARUs. Species in the lower part of the graph, such as American Robin, Dark-eyed Junco, and Golden-crowned Kinglet, were detected across most sites and likely represent generalists. In contrast, species toward the top of the graph, including Yellow Warbler and Red-winged Blackbird, were detected at fewer sites, potentially reflecting more specific habitat preferences.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6CF383D" id="_x0000_s1029" type="#_x0000_t202" style="position:absolute;margin-left:0;margin-top:-37.5pt;width:762.25pt;height:560.6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" stroked="f">
                <v:textbox>
                  <w:txbxContent>
                    <w:p w14:paraId="25E83293" w14:textId="0957AA4D" w:rsidR="00F650E1" w:rsidRDefault="001F79A2" w:rsidP="00F650E1">
                      <w:pPr>
                        <w:spacing w:after="0"/>
                        <w:jc w:val="center"/>
                      </w:pPr>
                      <w:r>
                        <w:rPr>
                          <w:noProof/>
                        </w:rPr>
                        <w:drawing>
                          <wp:inline distT="0" distB="0" distL="0" distR="0" wp14:anchorId="76638650" wp14:editId="572D8752">
                            <wp:extent cx="9191625" cy="6049015"/>
                            <wp:effectExtent l="0" t="0" r="0" b="8890"/>
                            <wp:docPr id="514098174" name="Picture 5140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24588" cy="6070708"/>
                                    </a:xfrm>
                                    <a:prstGeom prst="rect">
                                      <a:avLst/>
                                    </a:prstGeom>
                                    <a:noFill/>
                                    <a:ln>
                                      <a:noFill/>
                                    </a:ln>
                                  </pic:spPr>
                                </pic:pic>
                              </a:graphicData>
                            </a:graphic>
                          </wp:inline>
                        </w:drawing>
                      </w:r>
                    </w:p>
                    <w:p w14:paraId="57E8F343" w14:textId="137BA9BF" w:rsidR="00F650E1" w:rsidRPr="0018449A" w:rsidRDefault="00F650E1" w:rsidP="00F650E1">
                      <w:pPr>
                        <w:spacing w:after="0" w:line="240" w:lineRule="auto"/>
                      </w:pPr>
                      <w:r w:rsidRPr="00BA56EE">
                        <w:rPr>
                          <w:rFonts w:asciiTheme="minorHAnsi" w:hAnsiTheme="minorHAnsi" w:cstheme="minorHAnsi"/>
                          <w:b/>
                          <w:bCs/>
                        </w:rPr>
                        <w:t xml:space="preserve">Fig. </w:t>
                      </w:r>
                      <w:r w:rsidRPr="00BA56EE">
                        <w:rPr>
                          <w:rFonts w:asciiTheme="minorHAnsi" w:hAnsiTheme="minorHAnsi" w:cstheme="minorHAnsi"/>
                          <w:b/>
                          <w:bCs/>
                          <w:lang w:eastAsia="zh-TW"/>
                        </w:rPr>
                        <w:t>2</w:t>
                      </w:r>
                      <w:r w:rsidRPr="00DA5A84">
                        <w:rPr>
                          <w:rFonts w:asciiTheme="minorHAnsi" w:hAnsiTheme="minorHAnsi" w:cstheme="minorHAnsi"/>
                        </w:rPr>
                        <w:t xml:space="preserve">. </w:t>
                      </w:r>
                      <w:r w:rsidR="00274F1E" w:rsidRPr="00274F1E">
                        <w:rPr>
                          <w:rFonts w:asciiTheme="minorHAnsi" w:hAnsiTheme="minorHAnsi" w:cstheme="minorHAnsi"/>
                        </w:rPr>
                        <w:t>Number of days each species was detected at each site using ARUs. Species in the lower part of the graph, such as American Robin, Dark-eyed Junco, and Golden-crowned Kinglet, were detected across most sites and likely represent generalists. In contrast, species toward the top of the graph, including Yellow Warbler and Red-winged Blackbird, were detected at fewer sites, potentially reflecting more specific habitat preferences.</w:t>
                      </w:r>
                    </w:p>
                  </w:txbxContent>
                </v:textbox>
                <w10:wrap anchorx="margin"/>
              </v:shape>
            </w:pict>
          </mc:Fallback>
        </mc:AlternateContent>
      </w:r>
    </w:p>
    <w:p w14:paraId="65FDA895" w14:textId="30A14569" w:rsidR="00F650E1" w:rsidRPr="00F650E1" w:rsidRDefault="00F650E1" w:rsidP="004B5EBC">
      <w:pPr>
        <w:rPr>
          <w:lang w:eastAsia="zh-TW"/>
        </w:rPr>
        <w:sectPr w:rsidR="00F650E1" w:rsidRPr="00F650E1" w:rsidSect="00F650E1">
          <w:pgSz w:w="15840" w:h="12240" w:orient="landscape"/>
          <w:pgMar w:top="1440" w:right="1440" w:bottom="1440" w:left="1440" w:header="708" w:footer="708" w:gutter="0"/>
          <w:cols w:space="708"/>
          <w:docGrid w:linePitch="360"/>
        </w:sectPr>
      </w:pPr>
    </w:p>
    <w:p w14:paraId="3864A373" w14:textId="408B4F53" w:rsidR="00696C74" w:rsidRPr="00B77768" w:rsidRDefault="003A50B6" w:rsidP="004B5EBC">
      <w:pPr>
        <w:pStyle w:val="Heading2"/>
      </w:pPr>
      <w:r>
        <w:lastRenderedPageBreak/>
        <w:t xml:space="preserve">LiDAR </w:t>
      </w:r>
      <w:r w:rsidR="005E3913">
        <w:t>covariates</w:t>
      </w:r>
      <w:r>
        <w:t xml:space="preserve"> and model selection</w:t>
      </w:r>
    </w:p>
    <w:p w14:paraId="33F9802B" w14:textId="365545FE" w:rsidR="00110D2A" w:rsidRDefault="00D63E27" w:rsidP="004B5EBC">
      <w:pPr>
        <w:rPr>
          <w:lang w:eastAsia="zh-TW"/>
        </w:rPr>
      </w:pPr>
      <w:r w:rsidRPr="00D63E27">
        <w:t xml:space="preserve">LiDAR data were collected in 2015 during the leaf-off season, </w:t>
      </w:r>
      <w:commentRangeStart w:id="5"/>
      <w:r w:rsidRPr="00D63E27">
        <w:t xml:space="preserve">with a point density of </w:t>
      </w:r>
      <w:r w:rsidRPr="00D63E27">
        <w:rPr>
          <w:color w:val="FF0000"/>
        </w:rPr>
        <w:t>XYZ</w:t>
      </w:r>
      <w:commentRangeEnd w:id="5"/>
      <w:r w:rsidR="00285A49">
        <w:rPr>
          <w:rStyle w:val="CommentReference"/>
        </w:rPr>
        <w:commentReference w:id="5"/>
      </w:r>
      <w:r w:rsidRPr="00D63E27">
        <w:t xml:space="preserve">. </w:t>
      </w:r>
      <w:r w:rsidR="000F25F6">
        <w:t xml:space="preserve">As all sites in the study had not undergone significant disturbance since 2015, the LiDAR </w:t>
      </w:r>
      <w:r w:rsidR="00942EDE">
        <w:rPr>
          <w:rFonts w:hint="eastAsia"/>
          <w:lang w:eastAsia="zh-TW"/>
        </w:rPr>
        <w:t xml:space="preserve">covariates </w:t>
      </w:r>
      <w:r w:rsidR="000F25F6">
        <w:t xml:space="preserve">reflect </w:t>
      </w:r>
      <w:r w:rsidR="005650D2">
        <w:t>similar</w:t>
      </w:r>
      <w:r w:rsidR="000F25F6">
        <w:t xml:space="preserve"> relative habitat composition/shifts to allow </w:t>
      </w:r>
      <w:r w:rsidR="00914B3F">
        <w:t>for comparison</w:t>
      </w:r>
      <w:r w:rsidR="000F25F6">
        <w:t xml:space="preserve"> with the audio data</w:t>
      </w:r>
      <w:r w:rsidR="00914B3F">
        <w:t xml:space="preserve"> collected in </w:t>
      </w:r>
      <w:r w:rsidR="005650D2">
        <w:t>year 2020 to 2022</w:t>
      </w:r>
      <w:r w:rsidR="000F25F6">
        <w:t xml:space="preserve">. </w:t>
      </w:r>
      <w:r w:rsidRPr="00D63E27">
        <w:t xml:space="preserve">We </w:t>
      </w:r>
      <w:r w:rsidRPr="00D63E27">
        <w:t>applied an area-based approach to rasterize the point clouds at a spatial resolution of 10 meters. For modeling purposes, we aggregated habitat covariates within a 100-meter radius around each ARU site to represent the area a bird might be using when detected</w:t>
      </w:r>
      <w:r w:rsidR="00F768ED">
        <w:t xml:space="preserve"> </w:t>
      </w:r>
      <w:r w:rsidR="00B17D75">
        <w:fldChar w:fldCharType="begin"/>
      </w:r>
      <w:r w:rsidR="00B17D75">
        <w:instrText xml:space="preserve"> ADDIN ZOTERO_ITEM CSL_CITATION {"citationID":"41HDg90F","properties":{"formattedCitation":"(P\\uc0\\u233{}rez-Granados 2025)","plainCitation":"(Pérez-Granados 2025)","noteIndex":0},"citationItems":[{"id":268,"uris":["http://zotero.org/users/12201677/items/FLXA93L3"],"itemData":{"id":268,"type":"article-journal","abstract":"BirdNET es una herramienta de aprendizaje automático capaz de identificar 6.500 especies de aves en todo el mundo. BirdNET está disponible en diferentes plataformas, pero con versiones y algoritmos diferentes, lo que puede llevar a resultados confusos. En este Forum, volví a analizar las grabaciones de Pérez-Granados (2023) utilizando BirdNET-Analyzer, la plataforma de BirdNET enfocada en la investigación, en lugar de la plataforma de demostración (BirdNET-Api) utilizada en el estudio original. BirdNET-Analyzer superó a BirdNET-Api al detectar un 28% más de vocalizaciones y mantener altas probabilidades de detección a mayores distancias (75 metros frente a 50 metros). A diferencia del estudio original, hubo diferencias significativas en las probabilidades de detección entre modelos de grabadoras y entre las especies detectadas con más frecuencia. Los puntajes de confianza de BirdNET-Analyzer también variaron: decrecieron significativamente según aumentaba la distancia del ave al grabador, y varía entre las diferentes especies y los tipos de grabadoras empleadas, relaciones que no se observaron en el estudio original. Estos hallazgos pueden proporcionar información valiosa para futuros estudios pasivos de monitoreo acústico de aves utilizando BirdNET, al poner de manifiesto que existe un compromiso entre la precisión y el radio de detección, y podría ayudar en el modelado de radios de detección para mejorar la estimación de densidad de aves y la comparabilidad entre estudios. En general, la variabilidad en los puntajes de confianza entre distancias, grabadores, y especies, enfatiza la necesidad de realizar más investigaciones para optimizar los programas de monitoreo a gran escala que usan BirdNET, los cuales a menudo requieren identificar umbrales óptimos de valores de confianza para cada especie. Finalmente, este Forum destaca la importancia de utilizar BirdNET-Analyzer para fines de investigación a fin de evitar interpretaciones erróneas.—PérezGranados, C. (2025). Las puntuaciones de confianza de BirdNET decrecen con la distancia del ave al grabador: revisitando a Pérez-Granados (2023). Ardeola, 72: 149-159.","container-title":"Ardeola","DOI":"10.13157/arla.72.2.2025.fo1","ISSN":"0570-7358, 2341-0825","issue":"2","journalAbbreviation":"arla","note":"publisher: Spanish Society of Ornithology","page":"149-159","source":"bioone.org","title":"Birdnet Confidence Scores Decrease with Bird Distance from the Recorder: Revisiting Pérez-Granados (2023)","title-short":"Birdnet Confidence Scores Decrease with Bird Distance from the Recorder","volume":"72","author":[{"family":"Pérez-Granados","given":"Cristian"}],"issued":{"date-parts":[["2025",4]]}}}],"schema":"https://github.com/citation-style-language/schema/raw/master/csl-citation.json"} </w:instrText>
      </w:r>
      <w:r w:rsidR="00B17D75">
        <w:fldChar w:fldCharType="separate"/>
      </w:r>
      <w:r w:rsidR="00B17D75" w:rsidRPr="00B17D75">
        <w:rPr>
          <w:rFonts w:cs="Times New Roman"/>
        </w:rPr>
        <w:t>(Pérez-Granados 2025)</w:t>
      </w:r>
      <w:r w:rsidR="00B17D75">
        <w:fldChar w:fldCharType="end"/>
      </w:r>
      <w:r w:rsidRPr="00D63E27">
        <w:t>. A total of</w:t>
      </w:r>
      <w:r w:rsidR="00206295">
        <w:t xml:space="preserve"> 17 </w:t>
      </w:r>
      <w:r w:rsidRPr="00D63E27">
        <w:t>LiDAR-derived variables were considered as candidate covariates (</w:t>
      </w:r>
      <w:r w:rsidRPr="00BA56EE">
        <w:rPr>
          <w:b/>
          <w:bCs/>
        </w:rPr>
        <w:t>Table 3</w:t>
      </w:r>
      <w:r w:rsidRPr="00D63E27">
        <w:t xml:space="preserve">). These covariates were classified following the framework outlined in </w:t>
      </w:r>
      <w:proofErr w:type="spellStart"/>
      <w:r w:rsidRPr="00D63E27">
        <w:t>Bakx</w:t>
      </w:r>
      <w:proofErr w:type="spellEnd"/>
      <w:r w:rsidRPr="00D63E27">
        <w:t xml:space="preserve"> et al. (2018), which highlights canopy structure and total vegetation metrics as the most commonly associated with bird species richness (see Fig. 4 in </w:t>
      </w:r>
      <w:r w:rsidR="003C6B5F">
        <w:fldChar w:fldCharType="begin"/>
      </w:r>
      <w:r w:rsidR="00D452A5">
        <w:instrText xml:space="preserve"> ADDIN ZOTERO_ITEM CSL_CITATION {"citationID":"rfpIENbh","properties":{"formattedCitation":"(Bakx et al., 2019)","plainCitation":"(Bakx et al., 2019)","dontUpdate":true,"noteIndex":0},"citationItems":[{"id":201,"uris":["http://zotero.org/users/12201677/items/3QQPRLHN"],"itemData":{"id":201,"type":"article-journal","abstract":"Aim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sidR="003C6B5F">
        <w:fldChar w:fldCharType="separate"/>
      </w:r>
      <w:r w:rsidR="003C6B5F" w:rsidRPr="003C6B5F">
        <w:rPr>
          <w:rFonts w:cs="Times New Roman"/>
        </w:rPr>
        <w:t>Bakx et al.</w:t>
      </w:r>
      <w:r w:rsidR="00762858">
        <w:rPr>
          <w:rFonts w:cs="Times New Roman"/>
        </w:rPr>
        <w:t xml:space="preserve"> </w:t>
      </w:r>
      <w:r w:rsidR="003C6B5F" w:rsidRPr="003C6B5F">
        <w:rPr>
          <w:rFonts w:cs="Times New Roman"/>
        </w:rPr>
        <w:t>2019)</w:t>
      </w:r>
      <w:r w:rsidR="003C6B5F">
        <w:fldChar w:fldCharType="end"/>
      </w:r>
      <w:r w:rsidR="003C6B5F">
        <w:rPr>
          <w:rFonts w:hint="eastAsia"/>
          <w:lang w:eastAsia="zh-TW"/>
        </w:rPr>
        <w:t>.</w:t>
      </w:r>
    </w:p>
    <w:p w14:paraId="611DA266" w14:textId="271F8AC5" w:rsidR="005E3913" w:rsidRDefault="008B7C5C" w:rsidP="005E3913">
      <w:r>
        <w:t>T</w:t>
      </w:r>
      <w:r w:rsidRPr="008B7C5C">
        <w:t xml:space="preserve">o reduce multicollinearity and ensure model stability, we calculated pairwise correlations among the covariates and removed those with correlations greater than 0.8. </w:t>
      </w:r>
      <w:r>
        <w:t>Furthermore</w:t>
      </w:r>
      <w:r w:rsidRPr="008B7C5C">
        <w:t xml:space="preserve">, we computed variance inflation factors (VIFs) </w:t>
      </w:r>
      <w:r w:rsidR="00942EDE">
        <w:rPr>
          <w:rFonts w:hint="eastAsia"/>
          <w:lang w:eastAsia="zh-TW"/>
        </w:rPr>
        <w:t xml:space="preserve">to ensure </w:t>
      </w:r>
      <w:r w:rsidR="005E3913">
        <w:t>all the covariates h</w:t>
      </w:r>
      <w:r w:rsidR="00942EDE">
        <w:rPr>
          <w:rFonts w:hint="eastAsia"/>
          <w:lang w:eastAsia="zh-TW"/>
        </w:rPr>
        <w:t>aving</w:t>
      </w:r>
      <w:r w:rsidR="005E3913">
        <w:t xml:space="preserve"> a VIF less than </w:t>
      </w:r>
      <w:r w:rsidRPr="008B7C5C">
        <w:t>5. This pre-selection ensured that only relatively independent covariates were included in the subsequent model selection.</w:t>
      </w:r>
      <w:r>
        <w:t xml:space="preserve"> </w:t>
      </w:r>
      <w:commentRangeStart w:id="6"/>
      <w:r w:rsidR="005E3913" w:rsidRPr="005E3913">
        <w:t>We</w:t>
      </w:r>
      <w:r w:rsidR="00942EDE">
        <w:rPr>
          <w:rFonts w:hint="eastAsia"/>
          <w:lang w:eastAsia="zh-TW"/>
        </w:rPr>
        <w:t xml:space="preserve"> then</w:t>
      </w:r>
      <w:r w:rsidR="005E3913" w:rsidRPr="005E3913">
        <w:t xml:space="preserve"> </w:t>
      </w:r>
      <w:r w:rsidR="005E3913">
        <w:t>used</w:t>
      </w:r>
      <w:r w:rsidR="005E3913" w:rsidRPr="005E3913">
        <w:t xml:space="preserve"> an information-theoretical approach for model selection</w:t>
      </w:r>
      <w:commentRangeEnd w:id="6"/>
      <w:r w:rsidR="00DE30CA">
        <w:rPr>
          <w:rStyle w:val="CommentReference"/>
        </w:rPr>
        <w:commentReference w:id="6"/>
      </w:r>
      <w:r w:rsidR="005E3913" w:rsidRPr="005E3913">
        <w:t xml:space="preserve">. Specifically, we fitted models using all possible linear combinations of the LiDAR covariates, calculating Akaike weights to quantify the relative support for each model. For each covariate, we then computed the sum of model weights by summing the weights across all models in which the covariate appeared. Covariates with high sum of weights (&gt; 0.8) consistently appeared in the best-supported models, </w:t>
      </w:r>
      <w:r w:rsidR="00942EDE">
        <w:rPr>
          <w:rFonts w:hint="eastAsia"/>
          <w:lang w:eastAsia="zh-TW"/>
        </w:rPr>
        <w:t>representing a high</w:t>
      </w:r>
      <w:r w:rsidR="005E3913" w:rsidRPr="005E3913">
        <w:t xml:space="preserve"> variable importance. This analysis was conducted using the </w:t>
      </w:r>
      <w:proofErr w:type="spellStart"/>
      <w:r w:rsidR="00942EDE" w:rsidRPr="00942EDE">
        <w:rPr>
          <w:rFonts w:hint="eastAsia"/>
          <w:i/>
          <w:iCs/>
          <w:lang w:eastAsia="zh-TW"/>
        </w:rPr>
        <w:t>MuMIn</w:t>
      </w:r>
      <w:proofErr w:type="spellEnd"/>
      <w:r w:rsidR="00942EDE" w:rsidRPr="00942EDE">
        <w:rPr>
          <w:rFonts w:hint="eastAsia"/>
          <w:i/>
          <w:iCs/>
          <w:lang w:eastAsia="zh-TW"/>
        </w:rPr>
        <w:t>::</w:t>
      </w:r>
      <w:r w:rsidR="005E3913" w:rsidRPr="005E3913">
        <w:rPr>
          <w:i/>
          <w:iCs/>
        </w:rPr>
        <w:t>dredge()</w:t>
      </w:r>
      <w:r w:rsidR="005E3913" w:rsidRPr="005E3913">
        <w:t xml:space="preserve"> function </w:t>
      </w:r>
      <w:r w:rsidR="005E3913">
        <w:rPr>
          <w:lang w:eastAsia="zh-TW"/>
        </w:rPr>
        <w:fldChar w:fldCharType="begin"/>
      </w:r>
      <w:r w:rsidR="005E3913">
        <w:rPr>
          <w:lang w:eastAsia="zh-TW"/>
        </w:rPr>
        <w:instrText xml:space="preserve"> ADDIN ZOTERO_ITEM CSL_CITATION {"citationID":"qRcKq2Fd","properties":{"formattedCitation":"(Barto\\uc0\\u324{} 2025)","plainCitation":"(Bartoń 2025)","noteIndex":0},"citationItems":[{"id":216,"uris":["http://zotero.org/users/12201677/items/6E6N6GRY"],"itemData":{"id":216,"type":"software","abstract":"Tools for model selection and model averaging with support for a wide range of statistical models. Automated model selection through subsets of the maximum model, with optional constraints for model inclusion. Averaging of model parameters and predictions based on model weights derived from information criteria (AICc and alike) or custom model weighting schemes.","license":"GPL-2","source":"R-Packages","title":"MuMIn: Multi-Model Inference","title-short":"MuMIn","URL":"https://cran.r-project.org/web/packages/MuMIn/index.html","version":"1.48.11","author":[{"family":"Bartoń","given":"Kamil"}],"accessed":{"date-parts":[["2025",6,1]]},"issued":{"date-parts":[["2025",4,1]]}}}],"schema":"https://github.com/citation-style-language/schema/raw/master/csl-citation.json"} </w:instrText>
      </w:r>
      <w:r w:rsidR="005E3913">
        <w:rPr>
          <w:lang w:eastAsia="zh-TW"/>
        </w:rPr>
        <w:fldChar w:fldCharType="separate"/>
      </w:r>
      <w:r w:rsidR="005E3913" w:rsidRPr="00762858">
        <w:rPr>
          <w:rFonts w:cs="Times New Roman"/>
        </w:rPr>
        <w:t>(Bartoń 2025)</w:t>
      </w:r>
      <w:r w:rsidR="005E3913">
        <w:rPr>
          <w:lang w:eastAsia="zh-TW"/>
        </w:rPr>
        <w:fldChar w:fldCharType="end"/>
      </w:r>
      <w:r w:rsidR="005E3913" w:rsidRPr="005E3913">
        <w:t xml:space="preserve">, with the full model specified as a linear </w:t>
      </w:r>
      <w:commentRangeStart w:id="7"/>
      <w:commentRangeStart w:id="8"/>
      <w:r w:rsidR="005E3913" w:rsidRPr="005E3913">
        <w:t>regression</w:t>
      </w:r>
      <w:commentRangeEnd w:id="7"/>
      <w:r w:rsidR="00B6390D">
        <w:rPr>
          <w:rStyle w:val="CommentReference"/>
        </w:rPr>
        <w:commentReference w:id="7"/>
      </w:r>
      <w:commentRangeEnd w:id="8"/>
      <w:r w:rsidR="00251650">
        <w:rPr>
          <w:rStyle w:val="CommentReference"/>
        </w:rPr>
        <w:commentReference w:id="8"/>
      </w:r>
      <w:r w:rsidR="005E3913" w:rsidRPr="005E3913">
        <w:t>.</w:t>
      </w:r>
    </w:p>
    <w:p w14:paraId="5476B178" w14:textId="596F11A3" w:rsidR="00C948F8" w:rsidRDefault="00C948F8" w:rsidP="004B5EBC">
      <w:pPr>
        <w:rPr>
          <w:lang w:val="en-US"/>
        </w:rPr>
      </w:pPr>
      <w:r w:rsidRPr="00E400BB">
        <w:rPr>
          <w:noProof/>
          <w:color w:val="FF0000"/>
          <w:lang w:eastAsia="zh-TW"/>
        </w:rPr>
        <w:lastRenderedPageBreak/>
        <mc:AlternateContent>
          <mc:Choice Requires="wps">
            <w:drawing>
              <wp:anchor distT="45720" distB="45720" distL="114300" distR="114300" simplePos="0" relativeHeight="251683840" behindDoc="0" locked="0" layoutInCell="1" allowOverlap="1" wp14:anchorId="736C21D6" wp14:editId="564B2912">
                <wp:simplePos x="0" y="0"/>
                <wp:positionH relativeFrom="margin">
                  <wp:align>center</wp:align>
                </wp:positionH>
                <wp:positionV relativeFrom="paragraph">
                  <wp:posOffset>226908</wp:posOffset>
                </wp:positionV>
                <wp:extent cx="5925820" cy="880110"/>
                <wp:effectExtent l="0" t="0" r="0" b="0"/>
                <wp:wrapSquare wrapText="bothSides"/>
                <wp:docPr id="1438292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80673"/>
                        </a:xfrm>
                        <a:prstGeom prst="rect">
                          <a:avLst/>
                        </a:prstGeom>
                        <a:solidFill>
                          <a:srgbClr val="FFFFFF"/>
                        </a:solidFill>
                        <a:ln w="9525">
                          <a:noFill/>
                          <a:miter lim="800000"/>
                          <a:headEnd/>
                          <a:tailEnd/>
                        </a:ln>
                      </wps:spPr>
                      <wps:txbx>
                        <w:txbxContent>
                          <w:p w14:paraId="308046DD" w14:textId="72A8356F" w:rsidR="00635C76" w:rsidRPr="00DA5A84" w:rsidRDefault="00635C76" w:rsidP="00635C76">
                            <w:pPr>
                              <w:spacing w:line="276" w:lineRule="auto"/>
                              <w:rPr>
                                <w:rFonts w:asciiTheme="minorHAnsi" w:hAnsiTheme="minorHAnsi" w:cstheme="minorHAnsi"/>
                              </w:rPr>
                            </w:pPr>
                            <w:r w:rsidRPr="00F768ED">
                              <w:rPr>
                                <w:rFonts w:asciiTheme="minorHAnsi" w:hAnsiTheme="minorHAnsi" w:cstheme="minorHAnsi"/>
                                <w:b/>
                                <w:bCs/>
                                <w:lang w:eastAsia="zh-TW"/>
                              </w:rPr>
                              <w:t>Table 3</w:t>
                            </w:r>
                            <w:r w:rsidRPr="00DA5A84">
                              <w:rPr>
                                <w:rFonts w:asciiTheme="minorHAnsi" w:hAnsiTheme="minorHAnsi" w:cstheme="minorHAnsi"/>
                                <w:lang w:eastAsia="zh-TW"/>
                              </w:rPr>
                              <w:t>.</w:t>
                            </w:r>
                            <w:r w:rsidR="00D63E27">
                              <w:rPr>
                                <w:rFonts w:asciiTheme="minorHAnsi" w:hAnsiTheme="minorHAnsi" w:cstheme="minorHAnsi"/>
                                <w:lang w:eastAsia="zh-TW"/>
                              </w:rPr>
                              <w:t xml:space="preserve"> </w:t>
                            </w:r>
                            <w:r w:rsidR="009D4F20" w:rsidRPr="009D4F20">
                              <w:rPr>
                                <w:rFonts w:asciiTheme="minorHAnsi" w:hAnsiTheme="minorHAnsi" w:cstheme="minorHAnsi"/>
                                <w:lang w:eastAsia="zh-TW"/>
                              </w:rPr>
                              <w:t xml:space="preserve">LiDAR-derived habitat covariates used in the analysis, including measures of canopy structure, vegetation density, and ground features. Covariates retained after the correlation and multicollinearity screening are shown in bold (see </w:t>
                            </w:r>
                            <w:r w:rsidR="009D4F20" w:rsidRPr="009D4F20">
                              <w:rPr>
                                <w:rFonts w:asciiTheme="minorHAnsi" w:hAnsiTheme="minorHAnsi" w:cstheme="minorHAnsi"/>
                                <w:b/>
                                <w:bCs/>
                                <w:lang w:eastAsia="zh-TW"/>
                              </w:rPr>
                              <w:t>Results</w:t>
                            </w:r>
                            <w:r w:rsidR="009D4F20" w:rsidRPr="009D4F20">
                              <w:rPr>
                                <w:rFonts w:asciiTheme="minorHAnsi" w:hAnsiTheme="minorHAnsi" w:cstheme="minorHAnsi"/>
                                <w:lang w:eastAsia="zh-TW"/>
                              </w:rPr>
                              <w:t xml:space="preserve"> section for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36C21D6" id="_x0000_s1030" type="#_x0000_t202" style="position:absolute;margin-left:0;margin-top:17.85pt;width:466.6pt;height:69.3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" stroked="f">
                <v:textbox>
                  <w:txbxContent>
                    <w:p w14:paraId="308046DD" w14:textId="72A8356F" w:rsidR="00635C76" w:rsidRPr="00DA5A84" w:rsidRDefault="00635C76" w:rsidP="00635C76">
                      <w:pPr>
                        <w:spacing w:line="276" w:lineRule="auto"/>
                        <w:rPr>
                          <w:rFonts w:asciiTheme="minorHAnsi" w:hAnsiTheme="minorHAnsi" w:cstheme="minorHAnsi"/>
                        </w:rPr>
                      </w:pPr>
                      <w:r w:rsidRPr="00F768ED">
                        <w:rPr>
                          <w:rFonts w:asciiTheme="minorHAnsi" w:hAnsiTheme="minorHAnsi" w:cstheme="minorHAnsi"/>
                          <w:b/>
                          <w:bCs/>
                          <w:lang w:eastAsia="zh-TW"/>
                        </w:rPr>
                        <w:t>Table 3</w:t>
                      </w:r>
                      <w:r w:rsidRPr="00DA5A84">
                        <w:rPr>
                          <w:rFonts w:asciiTheme="minorHAnsi" w:hAnsiTheme="minorHAnsi" w:cstheme="minorHAnsi"/>
                          <w:lang w:eastAsia="zh-TW"/>
                        </w:rPr>
                        <w:t>.</w:t>
                      </w:r>
                      <w:r w:rsidR="00D63E27">
                        <w:rPr>
                          <w:rFonts w:asciiTheme="minorHAnsi" w:hAnsiTheme="minorHAnsi" w:cstheme="minorHAnsi"/>
                          <w:lang w:eastAsia="zh-TW"/>
                        </w:rPr>
                        <w:t xml:space="preserve"> </w:t>
                      </w:r>
                      <w:r w:rsidR="009D4F20" w:rsidRPr="009D4F20">
                        <w:rPr>
                          <w:rFonts w:asciiTheme="minorHAnsi" w:hAnsiTheme="minorHAnsi" w:cstheme="minorHAnsi"/>
                          <w:lang w:eastAsia="zh-TW"/>
                        </w:rPr>
                        <w:t xml:space="preserve">LiDAR-derived habitat covariates used in the analysis, including measures of canopy structure, vegetation density, and ground features. Covariates retained after the correlation and multicollinearity screening are shown in bold (see </w:t>
                      </w:r>
                      <w:r w:rsidR="009D4F20" w:rsidRPr="009D4F20">
                        <w:rPr>
                          <w:rFonts w:asciiTheme="minorHAnsi" w:hAnsiTheme="minorHAnsi" w:cstheme="minorHAnsi"/>
                          <w:b/>
                          <w:bCs/>
                          <w:lang w:eastAsia="zh-TW"/>
                        </w:rPr>
                        <w:t>Results</w:t>
                      </w:r>
                      <w:r w:rsidR="009D4F20" w:rsidRPr="009D4F20">
                        <w:rPr>
                          <w:rFonts w:asciiTheme="minorHAnsi" w:hAnsiTheme="minorHAnsi" w:cstheme="minorHAnsi"/>
                          <w:lang w:eastAsia="zh-TW"/>
                        </w:rPr>
                        <w:t xml:space="preserve"> section for details).</w:t>
                      </w:r>
                    </w:p>
                  </w:txbxContent>
                </v:textbox>
                <w10:wrap type="square" anchorx="margin"/>
              </v:shape>
            </w:pict>
          </mc:Fallback>
        </mc:AlternateContent>
      </w:r>
    </w:p>
    <w:tbl>
      <w:tblPr>
        <w:tblW w:w="9360" w:type="dxa"/>
        <w:tblInd w:w="85" w:type="dxa"/>
        <w:tblLayout w:type="fixed"/>
        <w:tblCellMar>
          <w:left w:w="0" w:type="dxa"/>
          <w:right w:w="0" w:type="dxa"/>
        </w:tblCellMar>
        <w:tblLook w:val="0000" w:firstRow="0" w:lastRow="0" w:firstColumn="0" w:lastColumn="0" w:noHBand="0" w:noVBand="0"/>
      </w:tblPr>
      <w:tblGrid>
        <w:gridCol w:w="1475"/>
        <w:gridCol w:w="2409"/>
        <w:gridCol w:w="5476"/>
      </w:tblGrid>
      <w:tr w:rsidR="00562982" w:rsidRPr="00740CDE" w14:paraId="61D09B6B" w14:textId="77777777" w:rsidTr="00CE60EE">
        <w:trPr>
          <w:tblHeader/>
        </w:trPr>
        <w:tc>
          <w:tcPr>
            <w:tcW w:w="1475" w:type="dxa"/>
            <w:tcBorders>
              <w:top w:val="single" w:sz="4" w:space="0" w:color="auto"/>
              <w:left w:val="nil"/>
              <w:bottom w:val="single" w:sz="8" w:space="0" w:color="D3D3D3"/>
              <w:right w:val="nil"/>
            </w:tcBorders>
            <w:tcMar>
              <w:top w:w="25" w:type="dxa"/>
              <w:left w:w="85" w:type="dxa"/>
              <w:bottom w:w="25" w:type="dxa"/>
              <w:right w:w="85" w:type="dxa"/>
            </w:tcMar>
            <w:vAlign w:val="center"/>
          </w:tcPr>
          <w:p w14:paraId="62757C7C" w14:textId="171277A9" w:rsidR="00562982" w:rsidRPr="00342396" w:rsidRDefault="00562982" w:rsidP="0098424F">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Type</w:t>
            </w:r>
          </w:p>
        </w:tc>
        <w:tc>
          <w:tcPr>
            <w:tcW w:w="2409" w:type="dxa"/>
            <w:tcBorders>
              <w:top w:val="single" w:sz="4" w:space="0" w:color="auto"/>
              <w:left w:val="nil"/>
              <w:bottom w:val="single" w:sz="8" w:space="0" w:color="D3D3D3"/>
              <w:right w:val="nil"/>
            </w:tcBorders>
            <w:tcMar>
              <w:top w:w="25" w:type="dxa"/>
              <w:left w:w="85" w:type="dxa"/>
              <w:bottom w:w="25" w:type="dxa"/>
              <w:right w:w="85" w:type="dxa"/>
            </w:tcMar>
            <w:vAlign w:val="center"/>
          </w:tcPr>
          <w:p w14:paraId="50358394" w14:textId="69CBE7FB"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Name</w:t>
            </w:r>
          </w:p>
        </w:tc>
        <w:tc>
          <w:tcPr>
            <w:tcW w:w="5476"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0059923" w14:textId="1613E992"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commentRangeStart w:id="9"/>
            <w:r>
              <w:rPr>
                <w:rFonts w:asciiTheme="minorHAnsi" w:eastAsiaTheme="minorEastAsia" w:hAnsiTheme="minorHAnsi" w:cstheme="minorHAnsi"/>
                <w:szCs w:val="24"/>
                <w:lang w:eastAsia="zh-TW"/>
              </w:rPr>
              <w:t>Definition</w:t>
            </w:r>
            <w:commentRangeEnd w:id="9"/>
            <w:r w:rsidR="00C57085">
              <w:rPr>
                <w:rStyle w:val="CommentReference"/>
              </w:rPr>
              <w:commentReference w:id="9"/>
            </w:r>
          </w:p>
        </w:tc>
      </w:tr>
      <w:tr w:rsidR="00562982" w:rsidRPr="00740CDE" w14:paraId="763A8A54" w14:textId="77777777" w:rsidTr="00604F11">
        <w:tc>
          <w:tcPr>
            <w:tcW w:w="1475" w:type="dxa"/>
            <w:vMerge w:val="restart"/>
            <w:tcBorders>
              <w:top w:val="nil"/>
              <w:left w:val="nil"/>
              <w:right w:val="nil"/>
            </w:tcBorders>
            <w:tcMar>
              <w:top w:w="25" w:type="dxa"/>
              <w:left w:w="85" w:type="dxa"/>
              <w:bottom w:w="25" w:type="dxa"/>
              <w:right w:w="85" w:type="dxa"/>
            </w:tcMar>
          </w:tcPr>
          <w:p w14:paraId="0E262085" w14:textId="77777777" w:rsidR="00562982"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Topography/</w:t>
            </w:r>
          </w:p>
          <w:p w14:paraId="1AE7518F" w14:textId="2296CC3E"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Ground</w:t>
            </w:r>
          </w:p>
        </w:tc>
        <w:tc>
          <w:tcPr>
            <w:tcW w:w="2409" w:type="dxa"/>
            <w:tcBorders>
              <w:top w:val="nil"/>
              <w:left w:val="nil"/>
              <w:bottom w:val="nil"/>
              <w:right w:val="nil"/>
            </w:tcBorders>
            <w:tcMar>
              <w:top w:w="25" w:type="dxa"/>
              <w:left w:w="85" w:type="dxa"/>
              <w:bottom w:w="25" w:type="dxa"/>
              <w:right w:w="85" w:type="dxa"/>
            </w:tcMar>
            <w:vAlign w:val="center"/>
          </w:tcPr>
          <w:p w14:paraId="37308DD4" w14:textId="2F657822" w:rsidR="00562982" w:rsidRPr="002909BA" w:rsidRDefault="00635C76"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d</w:t>
            </w:r>
            <w:r w:rsidR="00562982" w:rsidRPr="002909BA">
              <w:rPr>
                <w:rFonts w:asciiTheme="minorHAnsi" w:eastAsiaTheme="minorEastAsia" w:hAnsiTheme="minorHAnsi" w:cstheme="minorHAnsi"/>
                <w:b/>
                <w:bCs/>
                <w:szCs w:val="24"/>
                <w:lang w:eastAsia="zh-TW"/>
              </w:rPr>
              <w:t>em</w:t>
            </w:r>
          </w:p>
        </w:tc>
        <w:tc>
          <w:tcPr>
            <w:tcW w:w="5476" w:type="dxa"/>
            <w:tcBorders>
              <w:top w:val="nil"/>
              <w:left w:val="nil"/>
              <w:bottom w:val="nil"/>
              <w:right w:val="nil"/>
            </w:tcBorders>
            <w:tcMar>
              <w:top w:w="25" w:type="dxa"/>
              <w:left w:w="85" w:type="dxa"/>
              <w:bottom w:w="25" w:type="dxa"/>
              <w:right w:w="85" w:type="dxa"/>
            </w:tcMar>
            <w:vAlign w:val="center"/>
          </w:tcPr>
          <w:p w14:paraId="5CBDBE4D" w14:textId="793EEE41"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elevation</w:t>
            </w:r>
          </w:p>
        </w:tc>
      </w:tr>
      <w:tr w:rsidR="00562982" w:rsidRPr="00740CDE" w14:paraId="05447FA9" w14:textId="77777777" w:rsidTr="00604F11">
        <w:tc>
          <w:tcPr>
            <w:tcW w:w="1475" w:type="dxa"/>
            <w:vMerge/>
            <w:tcBorders>
              <w:left w:val="nil"/>
              <w:right w:val="nil"/>
            </w:tcBorders>
            <w:tcMar>
              <w:top w:w="25" w:type="dxa"/>
              <w:left w:w="85" w:type="dxa"/>
              <w:bottom w:w="25" w:type="dxa"/>
              <w:right w:w="85" w:type="dxa"/>
            </w:tcMar>
          </w:tcPr>
          <w:p w14:paraId="3ED9AA1B" w14:textId="3D70EA13"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3F5FB5BC" w14:textId="7E7EEF43" w:rsidR="00562982" w:rsidRPr="002909BA" w:rsidRDefault="00AA1920"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s</w:t>
            </w:r>
            <w:r w:rsidR="00562982" w:rsidRPr="002909BA">
              <w:rPr>
                <w:rFonts w:asciiTheme="minorHAnsi" w:eastAsiaTheme="minorEastAsia" w:hAnsiTheme="minorHAnsi" w:cstheme="minorHAnsi"/>
                <w:b/>
                <w:bCs/>
                <w:szCs w:val="24"/>
                <w:lang w:eastAsia="zh-TW"/>
              </w:rPr>
              <w:t>lope</w:t>
            </w:r>
          </w:p>
        </w:tc>
        <w:tc>
          <w:tcPr>
            <w:tcW w:w="5476" w:type="dxa"/>
            <w:tcBorders>
              <w:top w:val="nil"/>
              <w:left w:val="nil"/>
              <w:bottom w:val="nil"/>
              <w:right w:val="nil"/>
            </w:tcBorders>
            <w:tcMar>
              <w:top w:w="25" w:type="dxa"/>
              <w:left w:w="85" w:type="dxa"/>
              <w:bottom w:w="25" w:type="dxa"/>
              <w:right w:w="85" w:type="dxa"/>
            </w:tcMar>
            <w:vAlign w:val="center"/>
          </w:tcPr>
          <w:p w14:paraId="55CBC4AA" w14:textId="4991CBA9"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slope</w:t>
            </w:r>
          </w:p>
        </w:tc>
      </w:tr>
      <w:tr w:rsidR="00562982" w:rsidRPr="00740CDE" w14:paraId="58DC647E" w14:textId="77777777" w:rsidTr="00604F11">
        <w:tc>
          <w:tcPr>
            <w:tcW w:w="1475" w:type="dxa"/>
            <w:vMerge/>
            <w:tcBorders>
              <w:left w:val="nil"/>
              <w:right w:val="nil"/>
            </w:tcBorders>
            <w:tcMar>
              <w:top w:w="25" w:type="dxa"/>
              <w:left w:w="85" w:type="dxa"/>
              <w:bottom w:w="25" w:type="dxa"/>
              <w:right w:w="85" w:type="dxa"/>
            </w:tcMar>
          </w:tcPr>
          <w:p w14:paraId="2FE217F7" w14:textId="7E0AF195"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FBE2099" w14:textId="54EF1E3C" w:rsidR="00562982" w:rsidRPr="002909BA" w:rsidRDefault="00562982"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aspect</w:t>
            </w:r>
          </w:p>
        </w:tc>
        <w:tc>
          <w:tcPr>
            <w:tcW w:w="5476" w:type="dxa"/>
            <w:tcBorders>
              <w:top w:val="nil"/>
              <w:left w:val="nil"/>
              <w:bottom w:val="nil"/>
              <w:right w:val="nil"/>
            </w:tcBorders>
            <w:tcMar>
              <w:top w:w="25" w:type="dxa"/>
              <w:left w:w="85" w:type="dxa"/>
              <w:bottom w:w="25" w:type="dxa"/>
              <w:right w:w="85" w:type="dxa"/>
            </w:tcMar>
            <w:vAlign w:val="center"/>
          </w:tcPr>
          <w:p w14:paraId="0BF53419" w14:textId="17D7B6F0"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aspect</w:t>
            </w:r>
          </w:p>
        </w:tc>
      </w:tr>
      <w:tr w:rsidR="00CE60EE" w:rsidRPr="00740CDE" w14:paraId="69D1DA7F" w14:textId="77777777" w:rsidTr="00604F11">
        <w:tc>
          <w:tcPr>
            <w:tcW w:w="1475" w:type="dxa"/>
            <w:vMerge/>
            <w:tcBorders>
              <w:left w:val="nil"/>
              <w:right w:val="nil"/>
            </w:tcBorders>
            <w:tcMar>
              <w:top w:w="25" w:type="dxa"/>
              <w:left w:w="85" w:type="dxa"/>
              <w:bottom w:w="25" w:type="dxa"/>
              <w:right w:w="85" w:type="dxa"/>
            </w:tcMar>
          </w:tcPr>
          <w:p w14:paraId="246B76AB" w14:textId="77777777" w:rsidR="00CE60EE" w:rsidRPr="00342396" w:rsidRDefault="00CE60EE"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49B44680" w14:textId="45793AFB" w:rsidR="00CE60EE" w:rsidRPr="002909BA" w:rsidRDefault="00CE60EE"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proofErr w:type="spellStart"/>
            <w:r w:rsidRPr="002909BA">
              <w:rPr>
                <w:rFonts w:asciiTheme="minorHAnsi" w:eastAsiaTheme="minorEastAsia" w:hAnsiTheme="minorHAnsi" w:cstheme="minorHAnsi"/>
                <w:b/>
                <w:bCs/>
                <w:szCs w:val="24"/>
                <w:lang w:eastAsia="zh-TW"/>
              </w:rPr>
              <w:t>d_</w:t>
            </w:r>
            <w:r w:rsidR="002909BA" w:rsidRPr="002909BA">
              <w:rPr>
                <w:rFonts w:asciiTheme="minorHAnsi" w:eastAsiaTheme="minorEastAsia" w:hAnsiTheme="minorHAnsi" w:cstheme="minorHAnsi"/>
                <w:b/>
                <w:bCs/>
                <w:szCs w:val="24"/>
                <w:lang w:eastAsia="zh-TW"/>
              </w:rPr>
              <w:t>lid</w:t>
            </w:r>
            <w:r w:rsidRPr="002909BA">
              <w:rPr>
                <w:rFonts w:asciiTheme="minorHAnsi" w:eastAsiaTheme="minorEastAsia" w:hAnsiTheme="minorHAnsi" w:cstheme="minorHAnsi"/>
                <w:b/>
                <w:bCs/>
                <w:szCs w:val="24"/>
                <w:lang w:eastAsia="zh-TW"/>
              </w:rPr>
              <w:t>_rip_wet_str_le</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401882D" w14:textId="0F27725E" w:rsidR="00CE60EE" w:rsidRDefault="00CE60EE" w:rsidP="00CE60EE">
            <w:pPr>
              <w:autoSpaceDE w:val="0"/>
              <w:autoSpaceDN w:val="0"/>
              <w:adjustRightInd w:val="0"/>
              <w:spacing w:after="0" w:line="276" w:lineRule="auto"/>
              <w:rPr>
                <w:rFonts w:asciiTheme="minorHAnsi" w:eastAsiaTheme="minorEastAsia" w:hAnsiTheme="minorHAnsi" w:cstheme="minorHAnsi"/>
                <w:szCs w:val="24"/>
                <w:lang w:eastAsia="zh-TW"/>
              </w:rPr>
            </w:pPr>
            <w:r w:rsidRPr="00CE60EE">
              <w:rPr>
                <w:rFonts w:asciiTheme="minorHAnsi" w:eastAsiaTheme="minorEastAsia" w:hAnsiTheme="minorHAnsi" w:cstheme="minorHAnsi"/>
                <w:szCs w:val="24"/>
                <w:lang w:eastAsia="zh-TW"/>
              </w:rPr>
              <w:t>Distance to LiDAR stream, wetland (polygon), lake edge</w:t>
            </w:r>
          </w:p>
        </w:tc>
      </w:tr>
      <w:tr w:rsidR="00562982" w:rsidRPr="00740CDE" w14:paraId="0D981DE0" w14:textId="77777777" w:rsidTr="00604F11">
        <w:tc>
          <w:tcPr>
            <w:tcW w:w="1475" w:type="dxa"/>
            <w:vMerge/>
            <w:tcBorders>
              <w:left w:val="nil"/>
              <w:bottom w:val="single" w:sz="4" w:space="0" w:color="auto"/>
              <w:right w:val="nil"/>
            </w:tcBorders>
            <w:tcMar>
              <w:top w:w="25" w:type="dxa"/>
              <w:left w:w="85" w:type="dxa"/>
              <w:bottom w:w="25" w:type="dxa"/>
              <w:right w:w="85" w:type="dxa"/>
            </w:tcMar>
          </w:tcPr>
          <w:p w14:paraId="6D3110ED" w14:textId="23FEC824"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0E6333A2" w14:textId="79434018" w:rsidR="00562982" w:rsidRPr="002909BA" w:rsidRDefault="00562982"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proofErr w:type="spellStart"/>
            <w:r w:rsidRPr="002909BA">
              <w:rPr>
                <w:rFonts w:asciiTheme="minorHAnsi" w:eastAsiaTheme="minorEastAsia" w:hAnsiTheme="minorHAnsi" w:cstheme="minorHAnsi"/>
                <w:b/>
                <w:bCs/>
                <w:szCs w:val="24"/>
                <w:lang w:eastAsia="zh-TW"/>
              </w:rPr>
              <w:t>d_vri_polyedge</w:t>
            </w:r>
            <w:proofErr w:type="spellEnd"/>
          </w:p>
        </w:tc>
        <w:tc>
          <w:tcPr>
            <w:tcW w:w="5476" w:type="dxa"/>
            <w:tcBorders>
              <w:top w:val="nil"/>
              <w:left w:val="nil"/>
              <w:bottom w:val="single" w:sz="4" w:space="0" w:color="auto"/>
              <w:right w:val="nil"/>
            </w:tcBorders>
            <w:tcMar>
              <w:top w:w="25" w:type="dxa"/>
              <w:left w:w="85" w:type="dxa"/>
              <w:bottom w:w="25" w:type="dxa"/>
              <w:right w:w="85" w:type="dxa"/>
            </w:tcMar>
            <w:vAlign w:val="center"/>
          </w:tcPr>
          <w:p w14:paraId="0EC0981C" w14:textId="2F758D3B"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Distance to VRI polygon stand edge</w:t>
            </w:r>
          </w:p>
        </w:tc>
      </w:tr>
      <w:tr w:rsidR="00562982" w:rsidRPr="00740CDE" w14:paraId="1914D368" w14:textId="77777777" w:rsidTr="00604F11">
        <w:tc>
          <w:tcPr>
            <w:tcW w:w="1475" w:type="dxa"/>
            <w:vMerge w:val="restart"/>
            <w:tcBorders>
              <w:top w:val="single" w:sz="4" w:space="0" w:color="auto"/>
              <w:left w:val="nil"/>
              <w:right w:val="nil"/>
            </w:tcBorders>
            <w:tcMar>
              <w:top w:w="25" w:type="dxa"/>
              <w:left w:w="85" w:type="dxa"/>
              <w:bottom w:w="25" w:type="dxa"/>
              <w:right w:w="85" w:type="dxa"/>
            </w:tcMar>
          </w:tcPr>
          <w:p w14:paraId="1FBEDA97" w14:textId="4790D041"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Canopy</w:t>
            </w:r>
          </w:p>
        </w:tc>
        <w:tc>
          <w:tcPr>
            <w:tcW w:w="2409" w:type="dxa"/>
            <w:tcBorders>
              <w:top w:val="single" w:sz="4" w:space="0" w:color="auto"/>
              <w:left w:val="nil"/>
              <w:bottom w:val="nil"/>
              <w:right w:val="nil"/>
            </w:tcBorders>
            <w:tcMar>
              <w:top w:w="25" w:type="dxa"/>
              <w:left w:w="85" w:type="dxa"/>
              <w:bottom w:w="25" w:type="dxa"/>
              <w:right w:w="85" w:type="dxa"/>
            </w:tcMar>
            <w:vAlign w:val="center"/>
          </w:tcPr>
          <w:p w14:paraId="77D49FE1" w14:textId="11539AC0" w:rsidR="00562982" w:rsidRPr="0058754F" w:rsidRDefault="00562982"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58754F">
              <w:rPr>
                <w:rFonts w:asciiTheme="minorHAnsi" w:eastAsiaTheme="minorEastAsia" w:hAnsiTheme="minorHAnsi" w:cstheme="minorHAnsi"/>
                <w:b/>
                <w:bCs/>
                <w:szCs w:val="24"/>
                <w:lang w:eastAsia="zh-TW"/>
              </w:rPr>
              <w:t>cc1_3</w:t>
            </w:r>
          </w:p>
        </w:tc>
        <w:tc>
          <w:tcPr>
            <w:tcW w:w="5476" w:type="dxa"/>
            <w:tcBorders>
              <w:top w:val="single" w:sz="4" w:space="0" w:color="auto"/>
              <w:left w:val="nil"/>
              <w:bottom w:val="nil"/>
              <w:right w:val="nil"/>
            </w:tcBorders>
            <w:tcMar>
              <w:top w:w="25" w:type="dxa"/>
              <w:left w:w="85" w:type="dxa"/>
              <w:bottom w:w="25" w:type="dxa"/>
              <w:right w:w="85" w:type="dxa"/>
            </w:tcMar>
            <w:vAlign w:val="center"/>
          </w:tcPr>
          <w:p w14:paraId="33067074" w14:textId="48C44F13"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between 1 – 3 m</w:t>
            </w:r>
          </w:p>
        </w:tc>
      </w:tr>
      <w:tr w:rsidR="00AA1920" w:rsidRPr="00740CDE" w14:paraId="0C270297" w14:textId="77777777" w:rsidTr="00604F11">
        <w:tc>
          <w:tcPr>
            <w:tcW w:w="1475" w:type="dxa"/>
            <w:vMerge/>
            <w:tcBorders>
              <w:left w:val="nil"/>
              <w:right w:val="nil"/>
            </w:tcBorders>
            <w:tcMar>
              <w:top w:w="25" w:type="dxa"/>
              <w:left w:w="85" w:type="dxa"/>
              <w:bottom w:w="25" w:type="dxa"/>
              <w:right w:w="85" w:type="dxa"/>
            </w:tcMar>
          </w:tcPr>
          <w:p w14:paraId="4EFEF846" w14:textId="09A414B0" w:rsidR="00AA1920" w:rsidRPr="00342396" w:rsidRDefault="00AA1920"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268777D0" w14:textId="2BE6DC56" w:rsidR="00AA1920" w:rsidRPr="002909BA" w:rsidRDefault="00AA1920"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cc3_10</w:t>
            </w:r>
          </w:p>
        </w:tc>
        <w:tc>
          <w:tcPr>
            <w:tcW w:w="5476" w:type="dxa"/>
            <w:tcBorders>
              <w:top w:val="nil"/>
              <w:left w:val="nil"/>
              <w:bottom w:val="nil"/>
              <w:right w:val="nil"/>
            </w:tcBorders>
            <w:tcMar>
              <w:top w:w="25" w:type="dxa"/>
              <w:left w:w="85" w:type="dxa"/>
              <w:bottom w:w="25" w:type="dxa"/>
              <w:right w:w="85" w:type="dxa"/>
            </w:tcMar>
            <w:vAlign w:val="center"/>
          </w:tcPr>
          <w:p w14:paraId="360C2CFF" w14:textId="7D412567" w:rsidR="00AA1920"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between 3 – 10 m</w:t>
            </w:r>
          </w:p>
        </w:tc>
      </w:tr>
      <w:tr w:rsidR="00562982" w:rsidRPr="00740CDE" w14:paraId="138B8798" w14:textId="77777777" w:rsidTr="00604F11">
        <w:tc>
          <w:tcPr>
            <w:tcW w:w="1475" w:type="dxa"/>
            <w:vMerge/>
            <w:tcBorders>
              <w:left w:val="nil"/>
              <w:right w:val="nil"/>
            </w:tcBorders>
            <w:tcMar>
              <w:top w:w="25" w:type="dxa"/>
              <w:left w:w="85" w:type="dxa"/>
              <w:bottom w:w="25" w:type="dxa"/>
              <w:right w:w="85" w:type="dxa"/>
            </w:tcMar>
          </w:tcPr>
          <w:p w14:paraId="4F9B0710" w14:textId="76BA474D"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96AD119" w14:textId="2E1A6FA2" w:rsidR="00562982" w:rsidRPr="002909BA" w:rsidRDefault="00562982"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cc10</w:t>
            </w:r>
          </w:p>
        </w:tc>
        <w:tc>
          <w:tcPr>
            <w:tcW w:w="5476" w:type="dxa"/>
            <w:tcBorders>
              <w:top w:val="nil"/>
              <w:left w:val="nil"/>
              <w:bottom w:val="nil"/>
              <w:right w:val="nil"/>
            </w:tcBorders>
            <w:tcMar>
              <w:top w:w="25" w:type="dxa"/>
              <w:left w:w="85" w:type="dxa"/>
              <w:bottom w:w="25" w:type="dxa"/>
              <w:right w:w="85" w:type="dxa"/>
            </w:tcMar>
            <w:vAlign w:val="center"/>
          </w:tcPr>
          <w:p w14:paraId="61E46F37" w14:textId="55AEDDF3"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above 10m</w:t>
            </w:r>
          </w:p>
        </w:tc>
      </w:tr>
      <w:tr w:rsidR="00562982" w:rsidRPr="00740CDE" w14:paraId="11A6EFB6" w14:textId="77777777" w:rsidTr="00604F11">
        <w:tc>
          <w:tcPr>
            <w:tcW w:w="1475" w:type="dxa"/>
            <w:vMerge/>
            <w:tcBorders>
              <w:left w:val="nil"/>
              <w:right w:val="nil"/>
            </w:tcBorders>
            <w:tcMar>
              <w:top w:w="25" w:type="dxa"/>
              <w:left w:w="85" w:type="dxa"/>
              <w:bottom w:w="25" w:type="dxa"/>
              <w:right w:w="85" w:type="dxa"/>
            </w:tcMar>
          </w:tcPr>
          <w:p w14:paraId="6ADD9A4C" w14:textId="7712DBCA"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52754BC5" w14:textId="63A7B9AD"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chm</w:t>
            </w:r>
          </w:p>
        </w:tc>
        <w:tc>
          <w:tcPr>
            <w:tcW w:w="5476" w:type="dxa"/>
            <w:tcBorders>
              <w:top w:val="nil"/>
              <w:left w:val="nil"/>
              <w:bottom w:val="nil"/>
              <w:right w:val="nil"/>
            </w:tcBorders>
            <w:tcMar>
              <w:top w:w="25" w:type="dxa"/>
              <w:left w:w="85" w:type="dxa"/>
              <w:bottom w:w="25" w:type="dxa"/>
              <w:right w:w="85" w:type="dxa"/>
            </w:tcMar>
            <w:vAlign w:val="center"/>
          </w:tcPr>
          <w:p w14:paraId="78E8AFA3" w14:textId="37FAF79F"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canopy height</w:t>
            </w:r>
          </w:p>
        </w:tc>
      </w:tr>
      <w:tr w:rsidR="00562982" w:rsidRPr="00740CDE" w14:paraId="51B322CD" w14:textId="77777777" w:rsidTr="00604F11">
        <w:tc>
          <w:tcPr>
            <w:tcW w:w="1475" w:type="dxa"/>
            <w:vMerge/>
            <w:tcBorders>
              <w:left w:val="nil"/>
              <w:bottom w:val="single" w:sz="4" w:space="0" w:color="auto"/>
              <w:right w:val="nil"/>
            </w:tcBorders>
            <w:tcMar>
              <w:top w:w="25" w:type="dxa"/>
              <w:left w:w="85" w:type="dxa"/>
              <w:bottom w:w="25" w:type="dxa"/>
              <w:right w:w="85" w:type="dxa"/>
            </w:tcMar>
          </w:tcPr>
          <w:p w14:paraId="3BEBA3ED" w14:textId="355407B4"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59FCA040" w14:textId="6FB1E33E"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vdi_95</w:t>
            </w:r>
          </w:p>
        </w:tc>
        <w:tc>
          <w:tcPr>
            <w:tcW w:w="5476" w:type="dxa"/>
            <w:tcBorders>
              <w:top w:val="nil"/>
              <w:left w:val="nil"/>
              <w:bottom w:val="single" w:sz="4" w:space="0" w:color="auto"/>
              <w:right w:val="nil"/>
            </w:tcBorders>
            <w:tcMar>
              <w:top w:w="25" w:type="dxa"/>
              <w:left w:w="85" w:type="dxa"/>
              <w:bottom w:w="25" w:type="dxa"/>
              <w:right w:w="85" w:type="dxa"/>
            </w:tcMar>
            <w:vAlign w:val="center"/>
          </w:tcPr>
          <w:p w14:paraId="4B9C9955" w14:textId="67B7DB6F"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Vertical distribution if intercepted canopy elements ranging from 0 and 1 using 95% height</w:t>
            </w:r>
          </w:p>
        </w:tc>
      </w:tr>
      <w:tr w:rsidR="00635C76" w:rsidRPr="00740CDE" w14:paraId="686DEB01" w14:textId="77777777" w:rsidTr="00604F11">
        <w:tc>
          <w:tcPr>
            <w:tcW w:w="1475" w:type="dxa"/>
            <w:vMerge w:val="restart"/>
            <w:tcBorders>
              <w:top w:val="single" w:sz="4" w:space="0" w:color="auto"/>
              <w:left w:val="nil"/>
              <w:right w:val="nil"/>
            </w:tcBorders>
            <w:tcMar>
              <w:top w:w="25" w:type="dxa"/>
              <w:left w:w="85" w:type="dxa"/>
              <w:bottom w:w="25" w:type="dxa"/>
              <w:right w:w="85" w:type="dxa"/>
            </w:tcMar>
          </w:tcPr>
          <w:p w14:paraId="604AF2E7" w14:textId="1A90D1D1" w:rsidR="00635C76" w:rsidRPr="00342396" w:rsidRDefault="00635C76"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commentRangeStart w:id="10"/>
            <w:r>
              <w:rPr>
                <w:rFonts w:asciiTheme="minorHAnsi" w:eastAsiaTheme="minorEastAsia" w:hAnsiTheme="minorHAnsi" w:cstheme="minorHAnsi"/>
                <w:szCs w:val="24"/>
                <w:lang w:eastAsia="zh-TW"/>
              </w:rPr>
              <w:t>Total</w:t>
            </w:r>
            <w:commentRangeEnd w:id="10"/>
            <w:r w:rsidR="00FA63ED">
              <w:rPr>
                <w:rStyle w:val="CommentReference"/>
              </w:rPr>
              <w:commentReference w:id="10"/>
            </w:r>
            <w:r>
              <w:rPr>
                <w:rFonts w:asciiTheme="minorHAnsi" w:eastAsiaTheme="minorEastAsia" w:hAnsiTheme="minorHAnsi" w:cstheme="minorHAnsi"/>
                <w:szCs w:val="24"/>
                <w:lang w:eastAsia="zh-TW"/>
              </w:rPr>
              <w:t xml:space="preserve"> vegetation</w:t>
            </w:r>
          </w:p>
        </w:tc>
        <w:tc>
          <w:tcPr>
            <w:tcW w:w="2409" w:type="dxa"/>
            <w:tcBorders>
              <w:top w:val="single" w:sz="4" w:space="0" w:color="auto"/>
              <w:left w:val="nil"/>
              <w:bottom w:val="nil"/>
              <w:right w:val="nil"/>
            </w:tcBorders>
            <w:tcMar>
              <w:top w:w="25" w:type="dxa"/>
              <w:left w:w="85" w:type="dxa"/>
              <w:bottom w:w="25" w:type="dxa"/>
              <w:right w:w="85" w:type="dxa"/>
            </w:tcMar>
            <w:vAlign w:val="center"/>
          </w:tcPr>
          <w:p w14:paraId="36557F5B" w14:textId="7D0CE44B"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less_10</w:t>
            </w:r>
          </w:p>
        </w:tc>
        <w:tc>
          <w:tcPr>
            <w:tcW w:w="5476" w:type="dxa"/>
            <w:tcBorders>
              <w:top w:val="single" w:sz="4" w:space="0" w:color="auto"/>
              <w:left w:val="nil"/>
              <w:bottom w:val="nil"/>
              <w:right w:val="nil"/>
            </w:tcBorders>
            <w:tcMar>
              <w:top w:w="25" w:type="dxa"/>
              <w:left w:w="85" w:type="dxa"/>
              <w:bottom w:w="25" w:type="dxa"/>
              <w:right w:w="85" w:type="dxa"/>
            </w:tcMar>
            <w:vAlign w:val="center"/>
          </w:tcPr>
          <w:p w14:paraId="09038E12" w14:textId="1C02CBB3"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polygon with forest age less than 10 years</w:t>
            </w:r>
          </w:p>
        </w:tc>
      </w:tr>
      <w:tr w:rsidR="00635C76" w:rsidRPr="00740CDE" w14:paraId="3C4D7FD9" w14:textId="77777777" w:rsidTr="00CE60EE">
        <w:tc>
          <w:tcPr>
            <w:tcW w:w="1475" w:type="dxa"/>
            <w:vMerge/>
            <w:tcBorders>
              <w:left w:val="nil"/>
              <w:right w:val="nil"/>
            </w:tcBorders>
            <w:tcMar>
              <w:top w:w="25" w:type="dxa"/>
              <w:left w:w="85" w:type="dxa"/>
              <w:bottom w:w="25" w:type="dxa"/>
              <w:right w:w="85" w:type="dxa"/>
            </w:tcMar>
            <w:vAlign w:val="center"/>
          </w:tcPr>
          <w:p w14:paraId="7EE8AF5C" w14:textId="578B9D7D"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3F9C5A27" w14:textId="387D7691" w:rsidR="00635C76" w:rsidRPr="002909BA" w:rsidRDefault="00635C76"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r w:rsidRPr="002909BA">
              <w:rPr>
                <w:rFonts w:asciiTheme="minorHAnsi" w:eastAsiaTheme="minorEastAsia" w:hAnsiTheme="minorHAnsi" w:cstheme="minorHAnsi"/>
                <w:b/>
                <w:bCs/>
                <w:szCs w:val="24"/>
                <w:lang w:eastAsia="zh-TW"/>
              </w:rPr>
              <w:t>age_80</w:t>
            </w:r>
          </w:p>
        </w:tc>
        <w:tc>
          <w:tcPr>
            <w:tcW w:w="5476" w:type="dxa"/>
            <w:tcBorders>
              <w:top w:val="nil"/>
              <w:left w:val="nil"/>
              <w:bottom w:val="nil"/>
              <w:right w:val="nil"/>
            </w:tcBorders>
            <w:tcMar>
              <w:top w:w="25" w:type="dxa"/>
              <w:left w:w="85" w:type="dxa"/>
              <w:bottom w:w="25" w:type="dxa"/>
              <w:right w:w="85" w:type="dxa"/>
            </w:tcMar>
            <w:vAlign w:val="center"/>
          </w:tcPr>
          <w:p w14:paraId="6C3B5C36" w14:textId="38ECDA0D"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polygon with forest age greater than 80 years</w:t>
            </w:r>
          </w:p>
        </w:tc>
      </w:tr>
      <w:tr w:rsidR="00635C76" w:rsidRPr="00740CDE" w14:paraId="463274FE" w14:textId="77777777" w:rsidTr="00CE60EE">
        <w:tc>
          <w:tcPr>
            <w:tcW w:w="1475" w:type="dxa"/>
            <w:vMerge/>
            <w:tcBorders>
              <w:left w:val="nil"/>
              <w:right w:val="nil"/>
            </w:tcBorders>
            <w:tcMar>
              <w:top w:w="25" w:type="dxa"/>
              <w:left w:w="85" w:type="dxa"/>
              <w:bottom w:w="25" w:type="dxa"/>
              <w:right w:w="85" w:type="dxa"/>
            </w:tcMar>
            <w:vAlign w:val="center"/>
          </w:tcPr>
          <w:p w14:paraId="042E87F8" w14:textId="1CF051B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822EA4C" w14:textId="1E3698E5" w:rsidR="00635C76" w:rsidRPr="002909BA" w:rsidRDefault="00635C76" w:rsidP="00CE60EE">
            <w:pPr>
              <w:autoSpaceDE w:val="0"/>
              <w:autoSpaceDN w:val="0"/>
              <w:adjustRightInd w:val="0"/>
              <w:spacing w:after="0" w:line="276" w:lineRule="auto"/>
              <w:jc w:val="center"/>
              <w:rPr>
                <w:rFonts w:asciiTheme="minorHAnsi" w:eastAsiaTheme="minorEastAsia" w:hAnsiTheme="minorHAnsi" w:cstheme="minorHAnsi"/>
                <w:b/>
                <w:bCs/>
                <w:szCs w:val="24"/>
                <w:lang w:eastAsia="zh-TW"/>
              </w:rPr>
            </w:pPr>
            <w:proofErr w:type="spellStart"/>
            <w:r w:rsidRPr="002909BA">
              <w:rPr>
                <w:rFonts w:asciiTheme="minorHAnsi" w:eastAsiaTheme="minorEastAsia" w:hAnsiTheme="minorHAnsi" w:cstheme="minorHAnsi"/>
                <w:b/>
                <w:bCs/>
                <w:szCs w:val="24"/>
                <w:lang w:eastAsia="zh-TW"/>
              </w:rPr>
              <w:t>prop_decid</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3E8317BD" w14:textId="2F1597CC"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deciduous tree counts for all trees having DBH &gt; 10cm</w:t>
            </w:r>
          </w:p>
        </w:tc>
      </w:tr>
      <w:tr w:rsidR="00635C76" w:rsidRPr="00740CDE" w14:paraId="0EE9A222" w14:textId="77777777" w:rsidTr="00CE60EE">
        <w:tc>
          <w:tcPr>
            <w:tcW w:w="1475" w:type="dxa"/>
            <w:vMerge/>
            <w:tcBorders>
              <w:left w:val="nil"/>
              <w:right w:val="nil"/>
            </w:tcBorders>
            <w:tcMar>
              <w:top w:w="25" w:type="dxa"/>
              <w:left w:w="85" w:type="dxa"/>
              <w:bottom w:w="25" w:type="dxa"/>
              <w:right w:w="85" w:type="dxa"/>
            </w:tcMar>
            <w:vAlign w:val="center"/>
          </w:tcPr>
          <w:p w14:paraId="18BF0B1E" w14:textId="1D0E988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741A4561" w14:textId="42547912"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decid_dens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EE47F05" w14:textId="495E1721"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deciduous trees per unit area</w:t>
            </w:r>
          </w:p>
        </w:tc>
      </w:tr>
      <w:tr w:rsidR="00635C76" w:rsidRPr="00740CDE" w14:paraId="192C6D21" w14:textId="77777777" w:rsidTr="00CE60EE">
        <w:tc>
          <w:tcPr>
            <w:tcW w:w="1475" w:type="dxa"/>
            <w:vMerge/>
            <w:tcBorders>
              <w:left w:val="nil"/>
              <w:right w:val="nil"/>
            </w:tcBorders>
            <w:tcMar>
              <w:top w:w="25" w:type="dxa"/>
              <w:left w:w="85" w:type="dxa"/>
              <w:bottom w:w="25" w:type="dxa"/>
              <w:right w:w="85" w:type="dxa"/>
            </w:tcMar>
            <w:vAlign w:val="center"/>
          </w:tcPr>
          <w:p w14:paraId="4B045288"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7FDF13C7" w14:textId="2C5A9354"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conf_dens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C06BA79" w14:textId="63AB97D7"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conifer trees per unit area</w:t>
            </w:r>
          </w:p>
        </w:tc>
      </w:tr>
      <w:tr w:rsidR="00635C76" w:rsidRPr="00740CDE" w14:paraId="00FDB289" w14:textId="77777777" w:rsidTr="00CE60EE">
        <w:tc>
          <w:tcPr>
            <w:tcW w:w="1475" w:type="dxa"/>
            <w:vMerge/>
            <w:tcBorders>
              <w:left w:val="nil"/>
              <w:right w:val="nil"/>
            </w:tcBorders>
            <w:tcMar>
              <w:top w:w="25" w:type="dxa"/>
              <w:left w:w="85" w:type="dxa"/>
              <w:bottom w:w="25" w:type="dxa"/>
              <w:right w:w="85" w:type="dxa"/>
            </w:tcMar>
            <w:vAlign w:val="center"/>
          </w:tcPr>
          <w:p w14:paraId="02FA5B34"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598999CE" w14:textId="5B69C90E"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tree_dens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0EDE4B5C" w14:textId="39003AC9"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total trees per unit area</w:t>
            </w:r>
          </w:p>
        </w:tc>
      </w:tr>
      <w:tr w:rsidR="00635C76" w:rsidRPr="00740CDE" w14:paraId="79DDFFCC" w14:textId="77777777" w:rsidTr="00CE60EE">
        <w:tc>
          <w:tcPr>
            <w:tcW w:w="1475" w:type="dxa"/>
            <w:vMerge/>
            <w:tcBorders>
              <w:left w:val="nil"/>
              <w:bottom w:val="single" w:sz="4" w:space="0" w:color="auto"/>
              <w:right w:val="nil"/>
            </w:tcBorders>
            <w:tcMar>
              <w:top w:w="25" w:type="dxa"/>
              <w:left w:w="85" w:type="dxa"/>
              <w:bottom w:w="25" w:type="dxa"/>
              <w:right w:w="85" w:type="dxa"/>
            </w:tcMar>
            <w:vAlign w:val="center"/>
          </w:tcPr>
          <w:p w14:paraId="443CE3D3"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6EFCEC1E" w14:textId="5D026A9E"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ba_dens</w:t>
            </w:r>
            <w:proofErr w:type="spellEnd"/>
          </w:p>
        </w:tc>
        <w:tc>
          <w:tcPr>
            <w:tcW w:w="5476" w:type="dxa"/>
            <w:tcBorders>
              <w:top w:val="nil"/>
              <w:left w:val="nil"/>
              <w:bottom w:val="single" w:sz="4" w:space="0" w:color="auto"/>
              <w:right w:val="nil"/>
            </w:tcBorders>
            <w:tcMar>
              <w:top w:w="25" w:type="dxa"/>
              <w:left w:w="85" w:type="dxa"/>
              <w:bottom w:w="25" w:type="dxa"/>
              <w:right w:w="85" w:type="dxa"/>
            </w:tcMar>
            <w:vAlign w:val="center"/>
          </w:tcPr>
          <w:p w14:paraId="77FB2C43" w14:textId="6D319836"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Sum of basal area of all trees per unit area</w:t>
            </w:r>
          </w:p>
        </w:tc>
      </w:tr>
    </w:tbl>
    <w:p w14:paraId="57447FD8" w14:textId="77777777" w:rsidR="00EF7545" w:rsidRPr="00B77768" w:rsidRDefault="00EF7545" w:rsidP="004B5EBC">
      <w:pPr>
        <w:rPr>
          <w:lang w:val="en-US" w:eastAsia="zh-TW"/>
        </w:rPr>
      </w:pPr>
    </w:p>
    <w:p w14:paraId="4BEE48B7" w14:textId="3C6A9AE7" w:rsidR="00301A44" w:rsidRDefault="00301A44" w:rsidP="004B5EBC">
      <w:pPr>
        <w:pStyle w:val="Heading1"/>
        <w:rPr>
          <w:lang w:val="en-US"/>
        </w:rPr>
      </w:pPr>
      <w:r w:rsidRPr="00301A44">
        <w:rPr>
          <w:lang w:val="en-US"/>
        </w:rPr>
        <w:lastRenderedPageBreak/>
        <w:t>Result</w:t>
      </w:r>
      <w:r w:rsidR="00FB77EC">
        <w:rPr>
          <w:lang w:val="en-US"/>
        </w:rPr>
        <w:t>s</w:t>
      </w:r>
    </w:p>
    <w:p w14:paraId="30C18166" w14:textId="559FBB0D" w:rsidR="00BD07A4" w:rsidRDefault="003D76BE" w:rsidP="004B5EBC">
      <w:pPr>
        <w:pStyle w:val="Heading2"/>
        <w:rPr>
          <w:lang w:val="en-US" w:eastAsia="zh-TW"/>
        </w:rPr>
      </w:pPr>
      <w:r>
        <w:rPr>
          <w:lang w:val="en-US" w:eastAsia="zh-TW"/>
        </w:rPr>
        <w:t>A</w:t>
      </w:r>
      <w:r w:rsidR="00BD07A4">
        <w:rPr>
          <w:lang w:val="en-US" w:eastAsia="zh-TW"/>
        </w:rPr>
        <w:t>symptotic richness</w:t>
      </w:r>
      <w:r>
        <w:rPr>
          <w:lang w:val="en-US" w:eastAsia="zh-TW"/>
        </w:rPr>
        <w:t xml:space="preserve"> </w:t>
      </w:r>
      <w:r w:rsidR="00206295">
        <w:rPr>
          <w:lang w:val="en-US" w:eastAsia="zh-TW"/>
        </w:rPr>
        <w:t>estimates</w:t>
      </w:r>
    </w:p>
    <w:p w14:paraId="3EEF9FD4" w14:textId="7FE5EB2D" w:rsidR="0058754F" w:rsidRDefault="002458A3" w:rsidP="00206295">
      <w:pPr>
        <w:rPr>
          <w:noProof/>
        </w:rPr>
      </w:pPr>
      <w:r>
        <w:rPr>
          <w:noProof/>
        </w:rPr>
        <mc:AlternateContent>
          <mc:Choice Requires="wps">
            <w:drawing>
              <wp:anchor distT="45720" distB="45720" distL="114300" distR="114300" simplePos="0" relativeHeight="251679744" behindDoc="0" locked="0" layoutInCell="1" allowOverlap="1" wp14:anchorId="77B1EEB5" wp14:editId="6E8C63E2">
                <wp:simplePos x="0" y="0"/>
                <wp:positionH relativeFrom="margin">
                  <wp:posOffset>-106045</wp:posOffset>
                </wp:positionH>
                <wp:positionV relativeFrom="paragraph">
                  <wp:posOffset>2477135</wp:posOffset>
                </wp:positionV>
                <wp:extent cx="6403340" cy="4682490"/>
                <wp:effectExtent l="0" t="0" r="0" b="3810"/>
                <wp:wrapSquare wrapText="bothSides"/>
                <wp:docPr id="922349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340" cy="4682490"/>
                        </a:xfrm>
                        <a:prstGeom prst="rect">
                          <a:avLst/>
                        </a:prstGeom>
                        <a:solidFill>
                          <a:srgbClr val="FFFFFF"/>
                        </a:solidFill>
                        <a:ln w="9525">
                          <a:noFill/>
                          <a:miter lim="800000"/>
                          <a:headEnd/>
                          <a:tailEnd/>
                        </a:ln>
                      </wps:spPr>
                      <wps:txbx>
                        <w:txbxContent>
                          <w:p w14:paraId="1936EDF5" w14:textId="6FE3E236" w:rsidR="003D76BE" w:rsidRDefault="00DA0237" w:rsidP="003D76BE">
                            <w:pPr>
                              <w:spacing w:after="0"/>
                              <w:jc w:val="center"/>
                              <w:rPr>
                                <w:lang w:eastAsia="zh-TW"/>
                              </w:rPr>
                            </w:pPr>
                            <w:r>
                              <w:rPr>
                                <w:noProof/>
                              </w:rPr>
                              <w:drawing>
                                <wp:inline distT="0" distB="0" distL="0" distR="0" wp14:anchorId="67E8C4B6" wp14:editId="3FDF1FA8">
                                  <wp:extent cx="6211570" cy="2981960"/>
                                  <wp:effectExtent l="0" t="0" r="0" b="8890"/>
                                  <wp:docPr id="2027443348" name="Picture 14" descr="A graph of different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43348" name="Picture 14" descr="A graph of different day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1570" cy="2981960"/>
                                          </a:xfrm>
                                          <a:prstGeom prst="rect">
                                            <a:avLst/>
                                          </a:prstGeom>
                                          <a:noFill/>
                                          <a:ln>
                                            <a:noFill/>
                                          </a:ln>
                                        </pic:spPr>
                                      </pic:pic>
                                    </a:graphicData>
                                  </a:graphic>
                                </wp:inline>
                              </w:drawing>
                            </w:r>
                          </w:p>
                          <w:p w14:paraId="6B5394C9" w14:textId="65169EF8" w:rsidR="003D76BE" w:rsidRPr="0018449A" w:rsidRDefault="003D76BE" w:rsidP="003D76BE">
                            <w:pPr>
                              <w:spacing w:after="0" w:line="240" w:lineRule="auto"/>
                            </w:pPr>
                            <w:r w:rsidRPr="0086199F">
                              <w:rPr>
                                <w:rFonts w:asciiTheme="minorHAnsi" w:hAnsiTheme="minorHAnsi" w:cstheme="minorHAnsi"/>
                                <w:b/>
                                <w:bCs/>
                              </w:rPr>
                              <w:t xml:space="preserve">Fig. </w:t>
                            </w:r>
                            <w:r w:rsidR="007B1244">
                              <w:rPr>
                                <w:rFonts w:asciiTheme="minorHAnsi" w:hAnsiTheme="minorHAnsi" w:cstheme="minorHAnsi"/>
                                <w:b/>
                                <w:bCs/>
                                <w:lang w:eastAsia="zh-TW"/>
                              </w:rPr>
                              <w:t>3</w:t>
                            </w:r>
                            <w:r w:rsidRPr="00DA5A84">
                              <w:rPr>
                                <w:rFonts w:asciiTheme="minorHAnsi" w:hAnsiTheme="minorHAnsi" w:cstheme="minorHAnsi"/>
                              </w:rPr>
                              <w:t xml:space="preserve">. </w:t>
                            </w:r>
                            <w:r w:rsidR="00206295" w:rsidRPr="00206295">
                              <w:rPr>
                                <w:rFonts w:asciiTheme="minorHAnsi" w:hAnsiTheme="minorHAnsi" w:cstheme="minorHAnsi"/>
                              </w:rPr>
                              <w:t>Rarefaction curves for sites with different survey efforts</w:t>
                            </w:r>
                            <w:r w:rsidR="002458A3">
                              <w:rPr>
                                <w:rFonts w:asciiTheme="minorHAnsi" w:hAnsiTheme="minorHAnsi" w:cstheme="minorHAnsi"/>
                              </w:rPr>
                              <w:t xml:space="preserve"> (i.e., ARU days)</w:t>
                            </w:r>
                            <w:r w:rsidR="00206295" w:rsidRPr="00206295">
                              <w:rPr>
                                <w:rFonts w:asciiTheme="minorHAnsi" w:hAnsiTheme="minorHAnsi" w:cstheme="minorHAnsi"/>
                              </w:rPr>
                              <w:t>: (A) fewer than 90</w:t>
                            </w:r>
                            <w:r w:rsidR="002458A3">
                              <w:rPr>
                                <w:rFonts w:asciiTheme="minorHAnsi" w:hAnsiTheme="minorHAnsi" w:cstheme="minorHAnsi"/>
                              </w:rPr>
                              <w:t xml:space="preserve"> days</w:t>
                            </w:r>
                            <w:r w:rsidR="00206295" w:rsidRPr="00206295">
                              <w:rPr>
                                <w:rFonts w:asciiTheme="minorHAnsi" w:hAnsiTheme="minorHAnsi" w:cstheme="minorHAnsi"/>
                              </w:rPr>
                              <w:t>, (B) between 90 and 120</w:t>
                            </w:r>
                            <w:r w:rsidR="002458A3">
                              <w:rPr>
                                <w:rFonts w:asciiTheme="minorHAnsi" w:hAnsiTheme="minorHAnsi" w:cstheme="minorHAnsi"/>
                              </w:rPr>
                              <w:t xml:space="preserve"> days</w:t>
                            </w:r>
                            <w:r w:rsidR="00206295" w:rsidRPr="00206295">
                              <w:rPr>
                                <w:rFonts w:asciiTheme="minorHAnsi" w:hAnsiTheme="minorHAnsi" w:cstheme="minorHAnsi"/>
                              </w:rPr>
                              <w:t xml:space="preserve">, and (C) </w:t>
                            </w:r>
                            <w:r w:rsidR="002458A3">
                              <w:rPr>
                                <w:rFonts w:asciiTheme="minorHAnsi" w:hAnsiTheme="minorHAnsi" w:cstheme="minorHAnsi"/>
                              </w:rPr>
                              <w:t>greater</w:t>
                            </w:r>
                            <w:r w:rsidR="00206295" w:rsidRPr="00206295">
                              <w:rPr>
                                <w:rFonts w:asciiTheme="minorHAnsi" w:hAnsiTheme="minorHAnsi" w:cstheme="minorHAnsi"/>
                              </w:rPr>
                              <w:t xml:space="preserve"> than 120</w:t>
                            </w:r>
                            <w:r w:rsidR="002458A3">
                              <w:rPr>
                                <w:rFonts w:asciiTheme="minorHAnsi" w:hAnsiTheme="minorHAnsi" w:cstheme="minorHAnsi"/>
                              </w:rPr>
                              <w:t xml:space="preserve"> days</w:t>
                            </w:r>
                            <w:r w:rsidR="00206295" w:rsidRPr="00206295">
                              <w:rPr>
                                <w:rFonts w:asciiTheme="minorHAnsi" w:hAnsiTheme="minorHAnsi" w:cstheme="minorHAnsi"/>
                              </w:rPr>
                              <w:t>.</w:t>
                            </w:r>
                            <w:r w:rsidR="001F79A2">
                              <w:rPr>
                                <w:rFonts w:asciiTheme="minorHAnsi" w:hAnsiTheme="minorHAnsi" w:cstheme="minorHAnsi"/>
                              </w:rPr>
                              <w:t xml:space="preserve"> </w:t>
                            </w:r>
                            <w:r w:rsidR="00841AC0" w:rsidRPr="00841AC0">
                              <w:rPr>
                                <w:rFonts w:asciiTheme="minorHAnsi" w:hAnsiTheme="minorHAnsi" w:cstheme="minorHAnsi"/>
                              </w:rPr>
                              <w:t>Each semi-transparent line represents the curve for an individual site.</w:t>
                            </w:r>
                            <w:r w:rsidR="009A0DD3">
                              <w:rPr>
                                <w:rFonts w:asciiTheme="minorHAnsi" w:hAnsiTheme="minorHAnsi" w:cstheme="minorHAnsi"/>
                              </w:rPr>
                              <w:t xml:space="preserve"> The solid parts of the curve are interpolation of collected data while the dashed parts are extrapolation. </w:t>
                            </w:r>
                            <w:r w:rsidR="00D25408">
                              <w:rPr>
                                <w:rFonts w:asciiTheme="minorHAnsi" w:hAnsiTheme="minorHAnsi" w:cstheme="minorHAnsi"/>
                              </w:rPr>
                              <w:t xml:space="preserve">If the solid line is already approaching the asymptote, it indicates that current sampling </w:t>
                            </w:r>
                            <w:r w:rsidR="009A0DD3">
                              <w:rPr>
                                <w:rFonts w:asciiTheme="minorHAnsi" w:hAnsiTheme="minorHAnsi" w:cstheme="minorHAnsi"/>
                              </w:rPr>
                              <w:t>effort is sufficient in surveying richness.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7B1EEB5" id="_x0000_s1031" type="#_x0000_t202" style="position:absolute;margin-left:-8.35pt;margin-top:195.05pt;width:504.2pt;height:368.7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" stroked="f">
                <v:textbox>
                  <w:txbxContent>
                    <w:p w14:paraId="1936EDF5" w14:textId="6FE3E236" w:rsidR="003D76BE" w:rsidRDefault="00DA0237" w:rsidP="003D76BE">
                      <w:pPr>
                        <w:spacing w:after="0"/>
                        <w:jc w:val="center"/>
                        <w:rPr>
                          <w:lang w:eastAsia="zh-TW"/>
                        </w:rPr>
                      </w:pPr>
                      <w:r>
                        <w:rPr>
                          <w:noProof/>
                        </w:rPr>
                        <w:drawing>
                          <wp:inline distT="0" distB="0" distL="0" distR="0" wp14:anchorId="67E8C4B6" wp14:editId="3FDF1FA8">
                            <wp:extent cx="6211570" cy="2981960"/>
                            <wp:effectExtent l="0" t="0" r="0" b="8890"/>
                            <wp:docPr id="2027443348" name="Picture 14" descr="A graph of different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43348" name="Picture 14" descr="A graph of different day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1570" cy="2981960"/>
                                    </a:xfrm>
                                    <a:prstGeom prst="rect">
                                      <a:avLst/>
                                    </a:prstGeom>
                                    <a:noFill/>
                                    <a:ln>
                                      <a:noFill/>
                                    </a:ln>
                                  </pic:spPr>
                                </pic:pic>
                              </a:graphicData>
                            </a:graphic>
                          </wp:inline>
                        </w:drawing>
                      </w:r>
                    </w:p>
                    <w:p w14:paraId="6B5394C9" w14:textId="65169EF8" w:rsidR="003D76BE" w:rsidRPr="0018449A" w:rsidRDefault="003D76BE" w:rsidP="003D76BE">
                      <w:pPr>
                        <w:spacing w:after="0" w:line="240" w:lineRule="auto"/>
                      </w:pPr>
                      <w:r w:rsidRPr="0086199F">
                        <w:rPr>
                          <w:rFonts w:asciiTheme="minorHAnsi" w:hAnsiTheme="minorHAnsi" w:cstheme="minorHAnsi"/>
                          <w:b/>
                          <w:bCs/>
                        </w:rPr>
                        <w:t xml:space="preserve">Fig. </w:t>
                      </w:r>
                      <w:r w:rsidR="007B1244">
                        <w:rPr>
                          <w:rFonts w:asciiTheme="minorHAnsi" w:hAnsiTheme="minorHAnsi" w:cstheme="minorHAnsi"/>
                          <w:b/>
                          <w:bCs/>
                          <w:lang w:eastAsia="zh-TW"/>
                        </w:rPr>
                        <w:t>3</w:t>
                      </w:r>
                      <w:r w:rsidRPr="00DA5A84">
                        <w:rPr>
                          <w:rFonts w:asciiTheme="minorHAnsi" w:hAnsiTheme="minorHAnsi" w:cstheme="minorHAnsi"/>
                        </w:rPr>
                        <w:t xml:space="preserve">. </w:t>
                      </w:r>
                      <w:r w:rsidR="00206295" w:rsidRPr="00206295">
                        <w:rPr>
                          <w:rFonts w:asciiTheme="minorHAnsi" w:hAnsiTheme="minorHAnsi" w:cstheme="minorHAnsi"/>
                        </w:rPr>
                        <w:t>Rarefaction curves for sites with different survey efforts</w:t>
                      </w:r>
                      <w:r w:rsidR="002458A3">
                        <w:rPr>
                          <w:rFonts w:asciiTheme="minorHAnsi" w:hAnsiTheme="minorHAnsi" w:cstheme="minorHAnsi"/>
                        </w:rPr>
                        <w:t xml:space="preserve"> (i.e., ARU days)</w:t>
                      </w:r>
                      <w:r w:rsidR="00206295" w:rsidRPr="00206295">
                        <w:rPr>
                          <w:rFonts w:asciiTheme="minorHAnsi" w:hAnsiTheme="minorHAnsi" w:cstheme="minorHAnsi"/>
                        </w:rPr>
                        <w:t>: (A) fewer than 90</w:t>
                      </w:r>
                      <w:r w:rsidR="002458A3">
                        <w:rPr>
                          <w:rFonts w:asciiTheme="minorHAnsi" w:hAnsiTheme="minorHAnsi" w:cstheme="minorHAnsi"/>
                        </w:rPr>
                        <w:t xml:space="preserve"> days</w:t>
                      </w:r>
                      <w:r w:rsidR="00206295" w:rsidRPr="00206295">
                        <w:rPr>
                          <w:rFonts w:asciiTheme="minorHAnsi" w:hAnsiTheme="minorHAnsi" w:cstheme="minorHAnsi"/>
                        </w:rPr>
                        <w:t>, (B) between 90 and 120</w:t>
                      </w:r>
                      <w:r w:rsidR="002458A3">
                        <w:rPr>
                          <w:rFonts w:asciiTheme="minorHAnsi" w:hAnsiTheme="minorHAnsi" w:cstheme="minorHAnsi"/>
                        </w:rPr>
                        <w:t xml:space="preserve"> days</w:t>
                      </w:r>
                      <w:r w:rsidR="00206295" w:rsidRPr="00206295">
                        <w:rPr>
                          <w:rFonts w:asciiTheme="minorHAnsi" w:hAnsiTheme="minorHAnsi" w:cstheme="minorHAnsi"/>
                        </w:rPr>
                        <w:t xml:space="preserve">, and (C) </w:t>
                      </w:r>
                      <w:r w:rsidR="002458A3">
                        <w:rPr>
                          <w:rFonts w:asciiTheme="minorHAnsi" w:hAnsiTheme="minorHAnsi" w:cstheme="minorHAnsi"/>
                        </w:rPr>
                        <w:t>greater</w:t>
                      </w:r>
                      <w:r w:rsidR="00206295" w:rsidRPr="00206295">
                        <w:rPr>
                          <w:rFonts w:asciiTheme="minorHAnsi" w:hAnsiTheme="minorHAnsi" w:cstheme="minorHAnsi"/>
                        </w:rPr>
                        <w:t xml:space="preserve"> than 120</w:t>
                      </w:r>
                      <w:r w:rsidR="002458A3">
                        <w:rPr>
                          <w:rFonts w:asciiTheme="minorHAnsi" w:hAnsiTheme="minorHAnsi" w:cstheme="minorHAnsi"/>
                        </w:rPr>
                        <w:t xml:space="preserve"> days</w:t>
                      </w:r>
                      <w:r w:rsidR="00206295" w:rsidRPr="00206295">
                        <w:rPr>
                          <w:rFonts w:asciiTheme="minorHAnsi" w:hAnsiTheme="minorHAnsi" w:cstheme="minorHAnsi"/>
                        </w:rPr>
                        <w:t>.</w:t>
                      </w:r>
                      <w:r w:rsidR="001F79A2">
                        <w:rPr>
                          <w:rFonts w:asciiTheme="minorHAnsi" w:hAnsiTheme="minorHAnsi" w:cstheme="minorHAnsi"/>
                        </w:rPr>
                        <w:t xml:space="preserve"> </w:t>
                      </w:r>
                      <w:r w:rsidR="00841AC0" w:rsidRPr="00841AC0">
                        <w:rPr>
                          <w:rFonts w:asciiTheme="minorHAnsi" w:hAnsiTheme="minorHAnsi" w:cstheme="minorHAnsi"/>
                        </w:rPr>
                        <w:t>Each semi-transparent line represents the curve for an individual site.</w:t>
                      </w:r>
                      <w:r w:rsidR="009A0DD3">
                        <w:rPr>
                          <w:rFonts w:asciiTheme="minorHAnsi" w:hAnsiTheme="minorHAnsi" w:cstheme="minorHAnsi"/>
                        </w:rPr>
                        <w:t xml:space="preserve"> The solid parts of the curve are interpolation of collected data while the dashed parts are extrapolation. </w:t>
                      </w:r>
                      <w:r w:rsidR="00D25408">
                        <w:rPr>
                          <w:rFonts w:asciiTheme="minorHAnsi" w:hAnsiTheme="minorHAnsi" w:cstheme="minorHAnsi"/>
                        </w:rPr>
                        <w:t xml:space="preserve">If the solid line is already approaching the asymptote, it indicates that current sampling </w:t>
                      </w:r>
                      <w:r w:rsidR="009A0DD3">
                        <w:rPr>
                          <w:rFonts w:asciiTheme="minorHAnsi" w:hAnsiTheme="minorHAnsi" w:cstheme="minorHAnsi"/>
                        </w:rPr>
                        <w:t>effort is sufficient in surveying richness.</w:t>
                      </w:r>
                    </w:p>
                  </w:txbxContent>
                </v:textbox>
                <w10:wrap type="square" anchorx="margin"/>
              </v:shape>
            </w:pict>
          </mc:Fallback>
        </mc:AlternateContent>
      </w:r>
      <w:r w:rsidRPr="002458A3">
        <w:rPr>
          <w:noProof/>
        </w:rPr>
        <w:t xml:space="preserve">Estimated asymptotic species richness across sites ranged from </w:t>
      </w:r>
      <w:commentRangeStart w:id="11"/>
      <w:r w:rsidR="00942EDE">
        <w:rPr>
          <w:rFonts w:hint="eastAsia"/>
          <w:noProof/>
          <w:lang w:eastAsia="zh-TW"/>
        </w:rPr>
        <w:t>29.66</w:t>
      </w:r>
      <w:r w:rsidRPr="002458A3">
        <w:rPr>
          <w:noProof/>
        </w:rPr>
        <w:t xml:space="preserve"> to 48.79</w:t>
      </w:r>
      <w:commentRangeEnd w:id="11"/>
      <w:r w:rsidR="00A85850">
        <w:rPr>
          <w:rStyle w:val="CommentReference"/>
        </w:rPr>
        <w:commentReference w:id="11"/>
      </w:r>
      <w:r w:rsidRPr="002458A3">
        <w:rPr>
          <w:noProof/>
        </w:rPr>
        <w:t xml:space="preserve"> species. Regardless of the number of ARU sampling days per site, species accumulation curves generally approached a plateau, indicating that the observed richness was </w:t>
      </w:r>
      <w:commentRangeStart w:id="12"/>
      <w:r w:rsidRPr="002458A3">
        <w:rPr>
          <w:noProof/>
        </w:rPr>
        <w:t>close to</w:t>
      </w:r>
      <w:commentRangeEnd w:id="12"/>
      <w:r w:rsidR="00E11D62">
        <w:rPr>
          <w:rStyle w:val="CommentReference"/>
        </w:rPr>
        <w:commentReference w:id="12"/>
      </w:r>
      <w:r w:rsidRPr="002458A3">
        <w:rPr>
          <w:noProof/>
        </w:rPr>
        <w:t xml:space="preserve"> the asymptotic estimate </w:t>
      </w:r>
      <w:r w:rsidR="00942EDE">
        <w:rPr>
          <w:rFonts w:hint="eastAsia"/>
          <w:noProof/>
          <w:lang w:eastAsia="zh-TW"/>
        </w:rPr>
        <w:t xml:space="preserve">across all </w:t>
      </w:r>
      <w:r w:rsidRPr="002458A3">
        <w:rPr>
          <w:noProof/>
        </w:rPr>
        <w:t>sampling effort (</w:t>
      </w:r>
      <w:r w:rsidRPr="00D0415C">
        <w:rPr>
          <w:b/>
          <w:bCs/>
          <w:noProof/>
        </w:rPr>
        <w:t>Fig. 3</w:t>
      </w:r>
      <w:r w:rsidRPr="002458A3">
        <w:rPr>
          <w:noProof/>
        </w:rPr>
        <w:t xml:space="preserve">). The mean difference between estimated asymptotic and observed richness was 3.0 species for </w:t>
      </w:r>
      <w:commentRangeStart w:id="13"/>
      <w:r w:rsidRPr="002458A3">
        <w:rPr>
          <w:noProof/>
        </w:rPr>
        <w:t>low-effort sites</w:t>
      </w:r>
      <w:commentRangeEnd w:id="13"/>
      <w:r w:rsidR="007318DD">
        <w:rPr>
          <w:rStyle w:val="CommentReference"/>
        </w:rPr>
        <w:commentReference w:id="13"/>
      </w:r>
      <w:r w:rsidRPr="002458A3">
        <w:rPr>
          <w:noProof/>
        </w:rPr>
        <w:t xml:space="preserve">, 4.6 species for medium-effort sites, and 2.8 species for high-effort sites (Supplementary </w:t>
      </w:r>
      <w:r w:rsidRPr="00D0415C">
        <w:rPr>
          <w:b/>
          <w:bCs/>
          <w:noProof/>
        </w:rPr>
        <w:t xml:space="preserve">Table </w:t>
      </w:r>
      <w:commentRangeStart w:id="14"/>
      <w:commentRangeStart w:id="15"/>
      <w:r w:rsidRPr="00D0415C">
        <w:rPr>
          <w:b/>
          <w:bCs/>
          <w:noProof/>
        </w:rPr>
        <w:t>B</w:t>
      </w:r>
      <w:commentRangeEnd w:id="14"/>
      <w:r w:rsidR="00FB5EC3">
        <w:rPr>
          <w:rStyle w:val="CommentReference"/>
        </w:rPr>
        <w:commentReference w:id="14"/>
      </w:r>
      <w:commentRangeEnd w:id="15"/>
      <w:r w:rsidR="00E96843">
        <w:rPr>
          <w:rStyle w:val="CommentReference"/>
        </w:rPr>
        <w:commentReference w:id="15"/>
      </w:r>
      <w:r w:rsidRPr="002458A3">
        <w:rPr>
          <w:noProof/>
        </w:rPr>
        <w:t>).</w:t>
      </w:r>
      <w:r w:rsidR="0058754F">
        <w:rPr>
          <w:lang w:eastAsia="zh-TW"/>
        </w:rPr>
        <w:t xml:space="preserve"> </w:t>
      </w:r>
    </w:p>
    <w:p w14:paraId="05ED8FE7" w14:textId="66CD496E" w:rsidR="00C37830" w:rsidRDefault="00D0415C" w:rsidP="00C37830">
      <w:pPr>
        <w:pStyle w:val="Heading2"/>
        <w:rPr>
          <w:lang w:val="en-US" w:eastAsia="zh-TW"/>
        </w:rPr>
      </w:pPr>
      <w:r>
        <w:rPr>
          <w:lang w:val="en-US" w:eastAsia="zh-TW"/>
        </w:rPr>
        <w:lastRenderedPageBreak/>
        <w:t>L</w:t>
      </w:r>
      <w:r w:rsidR="00C37830">
        <w:rPr>
          <w:lang w:val="en-US" w:eastAsia="zh-TW"/>
        </w:rPr>
        <w:t xml:space="preserve">iDAR covariate </w:t>
      </w:r>
      <w:r w:rsidR="008B7C5C">
        <w:rPr>
          <w:lang w:val="en-US" w:eastAsia="zh-TW"/>
        </w:rPr>
        <w:t>pre-</w:t>
      </w:r>
      <w:r w:rsidR="00C37830">
        <w:rPr>
          <w:lang w:val="en-US" w:eastAsia="zh-TW"/>
        </w:rPr>
        <w:t>selection</w:t>
      </w:r>
    </w:p>
    <w:p w14:paraId="580A2FCA" w14:textId="3BEDF271" w:rsidR="00296A68" w:rsidRDefault="000B6242" w:rsidP="007B1244">
      <w:pPr>
        <w:spacing w:after="160"/>
        <w:rPr>
          <w:lang w:eastAsia="zh-TW"/>
        </w:rPr>
      </w:pPr>
      <w:r>
        <w:rPr>
          <w:noProof/>
        </w:rPr>
        <mc:AlternateContent>
          <mc:Choice Requires="wps">
            <w:drawing>
              <wp:anchor distT="45720" distB="45720" distL="114300" distR="114300" simplePos="0" relativeHeight="251718656" behindDoc="0" locked="0" layoutInCell="1" allowOverlap="1" wp14:anchorId="08AA0981" wp14:editId="4BE39852">
                <wp:simplePos x="0" y="0"/>
                <wp:positionH relativeFrom="margin">
                  <wp:align>center</wp:align>
                </wp:positionH>
                <wp:positionV relativeFrom="paragraph">
                  <wp:posOffset>3424555</wp:posOffset>
                </wp:positionV>
                <wp:extent cx="6534785" cy="4333875"/>
                <wp:effectExtent l="0" t="0" r="0" b="9525"/>
                <wp:wrapSquare wrapText="bothSides"/>
                <wp:docPr id="1334240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785" cy="4333875"/>
                        </a:xfrm>
                        <a:prstGeom prst="rect">
                          <a:avLst/>
                        </a:prstGeom>
                        <a:solidFill>
                          <a:srgbClr val="FFFFFF"/>
                        </a:solidFill>
                        <a:ln w="9525">
                          <a:noFill/>
                          <a:miter lim="800000"/>
                          <a:headEnd/>
                          <a:tailEnd/>
                        </a:ln>
                      </wps:spPr>
                      <wps:txbx>
                        <w:txbxContent>
                          <w:p w14:paraId="3E1044C9" w14:textId="77777777" w:rsidR="000B6242" w:rsidRDefault="000B6242" w:rsidP="000B6242">
                            <w:pPr>
                              <w:spacing w:after="0"/>
                              <w:jc w:val="center"/>
                            </w:pPr>
                            <w:r w:rsidRPr="00943A17">
                              <w:rPr>
                                <w:noProof/>
                              </w:rPr>
                              <w:drawing>
                                <wp:inline distT="0" distB="0" distL="0" distR="0" wp14:anchorId="502C4CC7" wp14:editId="4E5E5401">
                                  <wp:extent cx="5670422" cy="3487568"/>
                                  <wp:effectExtent l="0" t="0" r="6985" b="0"/>
                                  <wp:docPr id="203782709"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709" name="Picture 14" descr="A close-up of a graph&#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1347" cy="3531190"/>
                                          </a:xfrm>
                                          <a:prstGeom prst="rect">
                                            <a:avLst/>
                                          </a:prstGeom>
                                          <a:noFill/>
                                          <a:ln>
                                            <a:noFill/>
                                          </a:ln>
                                        </pic:spPr>
                                      </pic:pic>
                                    </a:graphicData>
                                  </a:graphic>
                                </wp:inline>
                              </w:drawing>
                            </w:r>
                          </w:p>
                          <w:p w14:paraId="112B9629" w14:textId="75C4CC3F" w:rsidR="000B6242" w:rsidRPr="000B6242" w:rsidRDefault="000B6242" w:rsidP="000B6242">
                            <w:pPr>
                              <w:spacing w:after="0" w:line="240" w:lineRule="auto"/>
                              <w:rPr>
                                <w:rFonts w:asciiTheme="minorHAnsi" w:hAnsiTheme="minorHAnsi" w:cstheme="minorHAnsi"/>
                              </w:rPr>
                            </w:pPr>
                            <w:r w:rsidRPr="000B6242">
                              <w:rPr>
                                <w:rFonts w:asciiTheme="minorHAnsi" w:hAnsiTheme="minorHAnsi" w:cstheme="minorHAnsi"/>
                                <w:b/>
                                <w:bCs/>
                              </w:rPr>
                              <w:t>Fig. 4.</w:t>
                            </w:r>
                            <w:r w:rsidRPr="000B6242">
                              <w:rPr>
                                <w:rFonts w:asciiTheme="minorHAnsi" w:hAnsiTheme="minorHAnsi" w:cstheme="minorHAnsi"/>
                              </w:rPr>
                              <w:t xml:space="preserve">  Pre-selection of LiDAR covariates. (A) Correlation plot of the original set of 17 covariates. (B) Correlation plot of covariates retained after removing highly correlated variables (|r| &gt; 0.8). (C) Final check showing that </w:t>
                            </w:r>
                            <w:r w:rsidR="0082153B">
                              <w:rPr>
                                <w:rFonts w:asciiTheme="minorHAnsi" w:hAnsiTheme="minorHAnsi" w:cstheme="minorHAnsi"/>
                              </w:rPr>
                              <w:t>the</w:t>
                            </w:r>
                            <w:r w:rsidRPr="000B6242">
                              <w:rPr>
                                <w:rFonts w:asciiTheme="minorHAnsi" w:hAnsiTheme="minorHAnsi" w:cstheme="minorHAnsi"/>
                              </w:rPr>
                              <w:t xml:space="preserve"> variance inflation factor</w:t>
                            </w:r>
                            <w:r w:rsidR="0082153B">
                              <w:rPr>
                                <w:rFonts w:asciiTheme="minorHAnsi" w:hAnsiTheme="minorHAnsi" w:cstheme="minorHAnsi"/>
                              </w:rPr>
                              <w:t>s</w:t>
                            </w:r>
                            <w:r w:rsidRPr="000B6242">
                              <w:rPr>
                                <w:rFonts w:asciiTheme="minorHAnsi" w:hAnsiTheme="minorHAnsi" w:cstheme="minorHAnsi"/>
                              </w:rPr>
                              <w:t xml:space="preserve"> (VIF) </w:t>
                            </w:r>
                            <w:r w:rsidR="0082153B">
                              <w:rPr>
                                <w:rFonts w:asciiTheme="minorHAnsi" w:hAnsiTheme="minorHAnsi" w:cstheme="minorHAnsi"/>
                              </w:rPr>
                              <w:t xml:space="preserve">for all variables were </w:t>
                            </w:r>
                            <w:r w:rsidRPr="000B6242">
                              <w:rPr>
                                <w:rFonts w:asciiTheme="minorHAnsi" w:hAnsiTheme="minorHAnsi" w:cstheme="minorHAnsi"/>
                              </w:rPr>
                              <w:t>&lt;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A0981" id="_x0000_s1032" type="#_x0000_t202" style="position:absolute;margin-left:0;margin-top:269.65pt;width:514.55pt;height:341.25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" stroked="f">
                <v:textbox>
                  <w:txbxContent>
                    <w:p w14:paraId="3E1044C9" w14:textId="77777777" w:rsidR="000B6242" w:rsidRDefault="000B6242" w:rsidP="000B6242">
                      <w:pPr>
                        <w:spacing w:after="0"/>
                        <w:jc w:val="center"/>
                      </w:pPr>
                      <w:r w:rsidRPr="00943A17">
                        <w:rPr>
                          <w:noProof/>
                        </w:rPr>
                        <w:drawing>
                          <wp:inline distT="0" distB="0" distL="0" distR="0" wp14:anchorId="502C4CC7" wp14:editId="4E5E5401">
                            <wp:extent cx="5670422" cy="3487568"/>
                            <wp:effectExtent l="0" t="0" r="6985" b="0"/>
                            <wp:docPr id="203782709" name="Picture 1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709" name="Picture 14" descr="A close-up of a graph&#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1347" cy="3531190"/>
                                    </a:xfrm>
                                    <a:prstGeom prst="rect">
                                      <a:avLst/>
                                    </a:prstGeom>
                                    <a:noFill/>
                                    <a:ln>
                                      <a:noFill/>
                                    </a:ln>
                                  </pic:spPr>
                                </pic:pic>
                              </a:graphicData>
                            </a:graphic>
                          </wp:inline>
                        </w:drawing>
                      </w:r>
                    </w:p>
                    <w:p w14:paraId="112B9629" w14:textId="75C4CC3F" w:rsidR="000B6242" w:rsidRPr="000B6242" w:rsidRDefault="000B6242" w:rsidP="000B6242">
                      <w:pPr>
                        <w:spacing w:after="0" w:line="240" w:lineRule="auto"/>
                        <w:rPr>
                          <w:rFonts w:asciiTheme="minorHAnsi" w:hAnsiTheme="minorHAnsi" w:cstheme="minorHAnsi"/>
                        </w:rPr>
                      </w:pPr>
                      <w:r w:rsidRPr="000B6242">
                        <w:rPr>
                          <w:rFonts w:asciiTheme="minorHAnsi" w:hAnsiTheme="minorHAnsi" w:cstheme="minorHAnsi"/>
                          <w:b/>
                          <w:bCs/>
                        </w:rPr>
                        <w:t>Fig. 4.</w:t>
                      </w:r>
                      <w:r w:rsidRPr="000B6242">
                        <w:rPr>
                          <w:rFonts w:asciiTheme="minorHAnsi" w:hAnsiTheme="minorHAnsi" w:cstheme="minorHAnsi"/>
                        </w:rPr>
                        <w:t xml:space="preserve">  Pre-selection of LiDAR covariates. (A) Correlation plot of the original set of 17 covariates. (B) Correlation plot of covariates retained after removing highly correlated variables (|r| &gt; 0.8). (C) Final check showing that </w:t>
                      </w:r>
                      <w:r w:rsidR="0082153B">
                        <w:rPr>
                          <w:rFonts w:asciiTheme="minorHAnsi" w:hAnsiTheme="minorHAnsi" w:cstheme="minorHAnsi"/>
                        </w:rPr>
                        <w:t>the</w:t>
                      </w:r>
                      <w:r w:rsidRPr="000B6242">
                        <w:rPr>
                          <w:rFonts w:asciiTheme="minorHAnsi" w:hAnsiTheme="minorHAnsi" w:cstheme="minorHAnsi"/>
                        </w:rPr>
                        <w:t xml:space="preserve"> variance inflation factor</w:t>
                      </w:r>
                      <w:r w:rsidR="0082153B">
                        <w:rPr>
                          <w:rFonts w:asciiTheme="minorHAnsi" w:hAnsiTheme="minorHAnsi" w:cstheme="minorHAnsi"/>
                        </w:rPr>
                        <w:t>s</w:t>
                      </w:r>
                      <w:r w:rsidRPr="000B6242">
                        <w:rPr>
                          <w:rFonts w:asciiTheme="minorHAnsi" w:hAnsiTheme="minorHAnsi" w:cstheme="minorHAnsi"/>
                        </w:rPr>
                        <w:t xml:space="preserve"> (VIF) </w:t>
                      </w:r>
                      <w:r w:rsidR="0082153B">
                        <w:rPr>
                          <w:rFonts w:asciiTheme="minorHAnsi" w:hAnsiTheme="minorHAnsi" w:cstheme="minorHAnsi"/>
                        </w:rPr>
                        <w:t xml:space="preserve">for all variables were </w:t>
                      </w:r>
                      <w:r w:rsidRPr="000B6242">
                        <w:rPr>
                          <w:rFonts w:asciiTheme="minorHAnsi" w:hAnsiTheme="minorHAnsi" w:cstheme="minorHAnsi"/>
                        </w:rPr>
                        <w:t>&lt; 5.</w:t>
                      </w:r>
                    </w:p>
                  </w:txbxContent>
                </v:textbox>
                <w10:wrap type="square" anchorx="margin"/>
              </v:shape>
            </w:pict>
          </mc:Fallback>
        </mc:AlternateContent>
      </w:r>
      <w:r w:rsidR="00E9744B" w:rsidRPr="00E9744B">
        <w:rPr>
          <w:lang w:eastAsia="zh-TW"/>
        </w:rPr>
        <w:t>Pairwise correlation</w:t>
      </w:r>
      <w:r w:rsidR="00372133">
        <w:rPr>
          <w:lang w:eastAsia="zh-TW"/>
        </w:rPr>
        <w:t>s</w:t>
      </w:r>
      <w:r w:rsidR="00E9744B" w:rsidRPr="00E9744B">
        <w:rPr>
          <w:lang w:eastAsia="zh-TW"/>
        </w:rPr>
        <w:t xml:space="preserve"> </w:t>
      </w:r>
      <w:r w:rsidR="00372133">
        <w:rPr>
          <w:lang w:eastAsia="zh-TW"/>
        </w:rPr>
        <w:t>between</w:t>
      </w:r>
      <w:r w:rsidR="00E9744B" w:rsidRPr="00E9744B">
        <w:rPr>
          <w:lang w:eastAsia="zh-TW"/>
        </w:rPr>
        <w:t xml:space="preserve"> the 17 LiDAR-derived covariates revealed several instances of high collinearity (|r| &gt; 0.8; </w:t>
      </w:r>
      <w:r w:rsidR="00E9744B" w:rsidRPr="00E9744B">
        <w:rPr>
          <w:b/>
          <w:bCs/>
          <w:lang w:eastAsia="zh-TW"/>
        </w:rPr>
        <w:t>Fig.</w:t>
      </w:r>
      <w:r w:rsidR="0081641C">
        <w:rPr>
          <w:b/>
          <w:bCs/>
          <w:lang w:eastAsia="zh-TW"/>
        </w:rPr>
        <w:t xml:space="preserve"> </w:t>
      </w:r>
      <w:r w:rsidR="00E9744B">
        <w:rPr>
          <w:b/>
          <w:bCs/>
          <w:lang w:eastAsia="zh-TW"/>
        </w:rPr>
        <w:t>4A</w:t>
      </w:r>
      <w:r w:rsidR="00E9744B" w:rsidRPr="00E9744B">
        <w:rPr>
          <w:lang w:eastAsia="zh-TW"/>
        </w:rPr>
        <w:t xml:space="preserve">). </w:t>
      </w:r>
      <w:r w:rsidR="00E9744B">
        <w:rPr>
          <w:lang w:eastAsia="zh-TW"/>
        </w:rPr>
        <w:t>Specifically</w:t>
      </w:r>
      <w:r w:rsidR="00E9744B" w:rsidRPr="00E9744B">
        <w:rPr>
          <w:lang w:eastAsia="zh-TW"/>
        </w:rPr>
        <w:t xml:space="preserve">, </w:t>
      </w:r>
      <w:r w:rsidR="009D4F20">
        <w:rPr>
          <w:rFonts w:hint="eastAsia"/>
          <w:lang w:eastAsia="zh-TW"/>
        </w:rPr>
        <w:t>several</w:t>
      </w:r>
      <w:r w:rsidR="00E9744B" w:rsidRPr="00E9744B">
        <w:rPr>
          <w:lang w:eastAsia="zh-TW"/>
        </w:rPr>
        <w:t xml:space="preserve"> </w:t>
      </w:r>
      <w:r w:rsidR="00E9744B">
        <w:rPr>
          <w:lang w:eastAsia="zh-TW"/>
        </w:rPr>
        <w:t xml:space="preserve">covariates </w:t>
      </w:r>
      <w:r w:rsidR="00372133">
        <w:rPr>
          <w:lang w:eastAsia="zh-TW"/>
        </w:rPr>
        <w:t xml:space="preserve">representing canopy structure </w:t>
      </w:r>
      <w:r w:rsidR="00E9744B">
        <w:rPr>
          <w:lang w:eastAsia="zh-TW"/>
        </w:rPr>
        <w:t>(</w:t>
      </w:r>
      <w:r w:rsidR="0081641C" w:rsidRPr="00E9744B">
        <w:rPr>
          <w:b/>
          <w:bCs/>
          <w:lang w:eastAsia="zh-TW"/>
        </w:rPr>
        <w:t>Fig.</w:t>
      </w:r>
      <w:r w:rsidR="0081641C">
        <w:rPr>
          <w:b/>
          <w:bCs/>
          <w:lang w:eastAsia="zh-TW"/>
        </w:rPr>
        <w:t xml:space="preserve"> 4A</w:t>
      </w:r>
      <w:r w:rsidR="00E9744B">
        <w:rPr>
          <w:lang w:eastAsia="zh-TW"/>
        </w:rPr>
        <w:t xml:space="preserve"> green</w:t>
      </w:r>
      <w:r w:rsidR="0081641C">
        <w:rPr>
          <w:lang w:eastAsia="zh-TW"/>
        </w:rPr>
        <w:t xml:space="preserve"> highlight</w:t>
      </w:r>
      <w:r w:rsidR="00E9744B">
        <w:rPr>
          <w:lang w:eastAsia="zh-TW"/>
        </w:rPr>
        <w:t>) and total vegetation (</w:t>
      </w:r>
      <w:r w:rsidR="0081641C" w:rsidRPr="00E9744B">
        <w:rPr>
          <w:b/>
          <w:bCs/>
          <w:lang w:eastAsia="zh-TW"/>
        </w:rPr>
        <w:t>Fig.</w:t>
      </w:r>
      <w:r w:rsidR="0081641C">
        <w:rPr>
          <w:b/>
          <w:bCs/>
          <w:lang w:eastAsia="zh-TW"/>
        </w:rPr>
        <w:t xml:space="preserve"> 4A</w:t>
      </w:r>
      <w:r w:rsidR="0081641C">
        <w:rPr>
          <w:lang w:eastAsia="zh-TW"/>
        </w:rPr>
        <w:t xml:space="preserve"> yellow highlight</w:t>
      </w:r>
      <w:r w:rsidR="00E9744B">
        <w:rPr>
          <w:lang w:eastAsia="zh-TW"/>
        </w:rPr>
        <w:t>)</w:t>
      </w:r>
      <w:r w:rsidR="00E9744B" w:rsidRPr="00E9744B">
        <w:rPr>
          <w:lang w:eastAsia="zh-TW"/>
        </w:rPr>
        <w:t xml:space="preserve"> were strongly </w:t>
      </w:r>
      <w:r w:rsidR="00E9744B">
        <w:rPr>
          <w:lang w:eastAsia="zh-TW"/>
        </w:rPr>
        <w:t>correlated</w:t>
      </w:r>
      <w:r w:rsidR="00E9744B" w:rsidRPr="00E9744B">
        <w:rPr>
          <w:lang w:eastAsia="zh-TW"/>
        </w:rPr>
        <w:t xml:space="preserve">. To </w:t>
      </w:r>
      <w:r w:rsidR="004827C1">
        <w:rPr>
          <w:lang w:eastAsia="zh-TW"/>
        </w:rPr>
        <w:t xml:space="preserve">reduce </w:t>
      </w:r>
      <w:r w:rsidR="00DE0B4E">
        <w:rPr>
          <w:lang w:eastAsia="zh-TW"/>
        </w:rPr>
        <w:t>effects of multicollinearity among variables</w:t>
      </w:r>
      <w:r w:rsidR="00E9744B" w:rsidRPr="00E9744B">
        <w:rPr>
          <w:lang w:eastAsia="zh-TW"/>
        </w:rPr>
        <w:t>, we retained only the variables that were most interpretable and widely used in ecological studies, reducing the number of covariates from 17 to 10 (</w:t>
      </w:r>
      <w:r w:rsidR="0081641C" w:rsidRPr="0081641C">
        <w:rPr>
          <w:b/>
          <w:bCs/>
          <w:lang w:eastAsia="zh-TW"/>
        </w:rPr>
        <w:t>Fig.</w:t>
      </w:r>
      <w:r w:rsidR="0081641C">
        <w:rPr>
          <w:b/>
          <w:bCs/>
          <w:lang w:eastAsia="zh-TW"/>
        </w:rPr>
        <w:t xml:space="preserve"> </w:t>
      </w:r>
      <w:r w:rsidR="0081641C" w:rsidRPr="0081641C">
        <w:rPr>
          <w:b/>
          <w:bCs/>
          <w:lang w:eastAsia="zh-TW"/>
        </w:rPr>
        <w:t>4B</w:t>
      </w:r>
      <w:r w:rsidR="00E9744B" w:rsidRPr="00E9744B">
        <w:rPr>
          <w:lang w:eastAsia="zh-TW"/>
        </w:rPr>
        <w:t xml:space="preserve">). All retained variables had variance inflation factor (VIF) values below 5, indicating </w:t>
      </w:r>
      <w:r w:rsidR="00D23DC9">
        <w:rPr>
          <w:lang w:eastAsia="zh-TW"/>
        </w:rPr>
        <w:t>low levels of</w:t>
      </w:r>
      <w:r w:rsidR="00E9744B" w:rsidRPr="00E9744B">
        <w:rPr>
          <w:lang w:eastAsia="zh-TW"/>
        </w:rPr>
        <w:t xml:space="preserve"> multicollinearity </w:t>
      </w:r>
      <w:r w:rsidR="00D23DC9">
        <w:rPr>
          <w:lang w:eastAsia="zh-TW"/>
        </w:rPr>
        <w:t xml:space="preserve">among variables </w:t>
      </w:r>
      <w:r w:rsidR="00E9744B" w:rsidRPr="00E9744B">
        <w:rPr>
          <w:lang w:eastAsia="zh-TW"/>
        </w:rPr>
        <w:t>(</w:t>
      </w:r>
      <w:r w:rsidR="00E9744B" w:rsidRPr="00E9744B">
        <w:rPr>
          <w:b/>
          <w:bCs/>
          <w:lang w:eastAsia="zh-TW"/>
        </w:rPr>
        <w:t>Fig.</w:t>
      </w:r>
      <w:r w:rsidR="0081641C">
        <w:rPr>
          <w:b/>
          <w:bCs/>
          <w:lang w:eastAsia="zh-TW"/>
        </w:rPr>
        <w:t xml:space="preserve"> </w:t>
      </w:r>
      <w:r w:rsidR="00E9744B">
        <w:rPr>
          <w:b/>
          <w:bCs/>
          <w:lang w:eastAsia="zh-TW"/>
        </w:rPr>
        <w:t>4</w:t>
      </w:r>
      <w:r w:rsidR="00E9744B" w:rsidRPr="00E9744B">
        <w:rPr>
          <w:b/>
          <w:bCs/>
          <w:lang w:eastAsia="zh-TW"/>
        </w:rPr>
        <w:t>C</w:t>
      </w:r>
      <w:r w:rsidR="00E9744B" w:rsidRPr="00E9744B">
        <w:rPr>
          <w:lang w:eastAsia="zh-TW"/>
        </w:rPr>
        <w:t xml:space="preserve">; bolded variables in </w:t>
      </w:r>
      <w:r w:rsidR="00E9744B" w:rsidRPr="00E9744B">
        <w:rPr>
          <w:b/>
          <w:bCs/>
          <w:lang w:eastAsia="zh-TW"/>
        </w:rPr>
        <w:t>Table 3</w:t>
      </w:r>
      <w:r w:rsidR="00E9744B" w:rsidRPr="00E9744B">
        <w:rPr>
          <w:lang w:eastAsia="zh-TW"/>
        </w:rPr>
        <w:t>). Because aspect is a circular variable, we further decomposed it into its sine and cosine components, resulting in a total of 11 LiDAR covariates used in the subsequent model selection.</w:t>
      </w:r>
      <w:r w:rsidR="00E9744B">
        <w:rPr>
          <w:lang w:eastAsia="zh-TW"/>
        </w:rPr>
        <w:t xml:space="preserve"> </w:t>
      </w:r>
    </w:p>
    <w:p w14:paraId="6C0C5B4D" w14:textId="398B3821" w:rsidR="00514075" w:rsidRDefault="00514075" w:rsidP="00514075">
      <w:pPr>
        <w:pStyle w:val="Heading2"/>
        <w:rPr>
          <w:lang w:val="en-US" w:eastAsia="zh-TW"/>
        </w:rPr>
      </w:pPr>
      <w:r>
        <w:rPr>
          <w:lang w:val="en-US" w:eastAsia="zh-TW"/>
        </w:rPr>
        <w:lastRenderedPageBreak/>
        <w:t>Asymptotic richness model with LiDAR covariates</w:t>
      </w:r>
      <w:r>
        <w:rPr>
          <w:rFonts w:hint="eastAsia"/>
          <w:lang w:val="en-US" w:eastAsia="zh-TW"/>
        </w:rPr>
        <w:t xml:space="preserve"> </w:t>
      </w:r>
      <w:r>
        <w:rPr>
          <w:lang w:val="en-US" w:eastAsia="zh-TW"/>
        </w:rPr>
        <w:t>across all species</w:t>
      </w:r>
    </w:p>
    <w:p w14:paraId="3BE6169F" w14:textId="6DA61C5F" w:rsidR="00514075" w:rsidRDefault="00514075" w:rsidP="00514075">
      <w:pPr>
        <w:rPr>
          <w:lang w:val="en-US" w:eastAsia="zh-TW"/>
        </w:rPr>
      </w:pPr>
      <w:r w:rsidRPr="005D2EE6">
        <w:rPr>
          <w:noProof/>
        </w:rPr>
        <w:t xml:space="preserve">Among </w:t>
      </w:r>
      <w:r w:rsidR="00D07EBC">
        <w:rPr>
          <w:noProof/>
        </w:rPr>
        <w:t>the 11</w:t>
      </w:r>
      <w:r w:rsidR="00D07EBC" w:rsidRPr="005D2EE6">
        <w:rPr>
          <w:noProof/>
        </w:rPr>
        <w:t xml:space="preserve"> </w:t>
      </w:r>
      <w:r w:rsidRPr="005D2EE6">
        <w:rPr>
          <w:noProof/>
        </w:rPr>
        <w:t>pre-selected LiDAR</w:t>
      </w:r>
      <w:r>
        <w:rPr>
          <w:noProof/>
        </w:rPr>
        <w:t xml:space="preserve"> </w:t>
      </w:r>
      <w:r w:rsidRPr="005D2EE6">
        <w:rPr>
          <w:noProof/>
        </w:rPr>
        <w:t xml:space="preserve">covariates, none had a sum of model weights exceeding 0.8 when </w:t>
      </w:r>
      <w:r w:rsidR="00C55800">
        <w:rPr>
          <w:noProof/>
        </w:rPr>
        <w:t xml:space="preserve">predicting richness of </w:t>
      </w:r>
      <w:r w:rsidRPr="005D2EE6">
        <w:rPr>
          <w:noProof/>
        </w:rPr>
        <w:t xml:space="preserve">all species </w:t>
      </w:r>
      <w:r w:rsidR="00C55800">
        <w:rPr>
          <w:noProof/>
        </w:rPr>
        <w:t>combined</w:t>
      </w:r>
      <w:r w:rsidRPr="005D2EE6">
        <w:rPr>
          <w:noProof/>
        </w:rPr>
        <w:t xml:space="preserve"> (</w:t>
      </w:r>
      <w:r w:rsidRPr="005D2EE6">
        <w:rPr>
          <w:b/>
          <w:bCs/>
          <w:noProof/>
        </w:rPr>
        <w:t>Fig. 5A</w:t>
      </w:r>
      <w:r w:rsidRPr="005D2EE6">
        <w:rPr>
          <w:noProof/>
        </w:rPr>
        <w:t xml:space="preserve">). This </w:t>
      </w:r>
      <w:r w:rsidR="00C55800">
        <w:rPr>
          <w:noProof/>
        </w:rPr>
        <w:t xml:space="preserve">finding </w:t>
      </w:r>
      <w:r w:rsidRPr="005D2EE6">
        <w:rPr>
          <w:noProof/>
        </w:rPr>
        <w:t xml:space="preserve">indicates that no single covariate consistently appeared in the </w:t>
      </w:r>
      <w:commentRangeStart w:id="16"/>
      <w:r w:rsidRPr="005D2EE6">
        <w:rPr>
          <w:noProof/>
        </w:rPr>
        <w:t>best-supported models</w:t>
      </w:r>
      <w:commentRangeEnd w:id="16"/>
      <w:r w:rsidR="004717D3">
        <w:rPr>
          <w:rStyle w:val="CommentReference"/>
        </w:rPr>
        <w:commentReference w:id="16"/>
      </w:r>
      <w:r w:rsidRPr="005D2EE6">
        <w:rPr>
          <w:noProof/>
        </w:rPr>
        <w:t>, suggesting limited explanatory power of LiDAR</w:t>
      </w:r>
      <w:r>
        <w:rPr>
          <w:noProof/>
        </w:rPr>
        <w:t xml:space="preserve"> covar</w:t>
      </w:r>
      <w:r w:rsidR="00C55800">
        <w:rPr>
          <w:noProof/>
        </w:rPr>
        <w:t>i</w:t>
      </w:r>
      <w:r>
        <w:rPr>
          <w:noProof/>
        </w:rPr>
        <w:t>ates</w:t>
      </w:r>
      <w:r w:rsidRPr="005D2EE6">
        <w:rPr>
          <w:noProof/>
        </w:rPr>
        <w:t xml:space="preserve"> for overall asymptotic richness.</w:t>
      </w:r>
      <w:r>
        <w:rPr>
          <w:noProof/>
        </w:rPr>
        <w:t xml:space="preserve"> </w:t>
      </w:r>
    </w:p>
    <w:p w14:paraId="38748B58" w14:textId="3B6AC34F" w:rsidR="00514075" w:rsidRDefault="00514075">
      <w:pPr>
        <w:spacing w:after="160" w:line="259" w:lineRule="auto"/>
        <w:rPr>
          <w:lang w:val="en-US" w:eastAsia="zh-TW"/>
        </w:rPr>
      </w:pPr>
      <w:r>
        <w:rPr>
          <w:noProof/>
        </w:rPr>
        <w:t xml:space="preserve"> </w:t>
      </w:r>
    </w:p>
    <w:p w14:paraId="780BE73F" w14:textId="09D37EC6" w:rsidR="000B6242" w:rsidRDefault="000B6242">
      <w:pPr>
        <w:spacing w:after="160" w:line="259" w:lineRule="auto"/>
        <w:rPr>
          <w:rFonts w:eastAsiaTheme="majorEastAsia" w:cstheme="majorBidi"/>
          <w:b/>
          <w:i/>
          <w:szCs w:val="26"/>
          <w:lang w:val="en-US" w:eastAsia="zh-TW"/>
        </w:rPr>
      </w:pPr>
      <w:r>
        <w:rPr>
          <w:noProof/>
        </w:rPr>
        <mc:AlternateContent>
          <mc:Choice Requires="wps">
            <w:drawing>
              <wp:anchor distT="45720" distB="45720" distL="114300" distR="114300" simplePos="0" relativeHeight="251716608" behindDoc="0" locked="0" layoutInCell="1" allowOverlap="1" wp14:anchorId="762D8678" wp14:editId="57CAD1B9">
                <wp:simplePos x="0" y="0"/>
                <wp:positionH relativeFrom="margin">
                  <wp:posOffset>-144614</wp:posOffset>
                </wp:positionH>
                <wp:positionV relativeFrom="paragraph">
                  <wp:posOffset>558165</wp:posOffset>
                </wp:positionV>
                <wp:extent cx="6358255" cy="4439920"/>
                <wp:effectExtent l="0" t="0" r="4445" b="0"/>
                <wp:wrapSquare wrapText="bothSides"/>
                <wp:docPr id="945950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4439920"/>
                        </a:xfrm>
                        <a:prstGeom prst="rect">
                          <a:avLst/>
                        </a:prstGeom>
                        <a:solidFill>
                          <a:srgbClr val="FFFFFF"/>
                        </a:solidFill>
                        <a:ln w="9525">
                          <a:noFill/>
                          <a:miter lim="800000"/>
                          <a:headEnd/>
                          <a:tailEnd/>
                        </a:ln>
                      </wps:spPr>
                      <wps:txbx>
                        <w:txbxContent>
                          <w:p w14:paraId="5031100B" w14:textId="77777777" w:rsidR="00514075" w:rsidRPr="005A53FE" w:rsidRDefault="00514075" w:rsidP="000B6242">
                            <w:pPr>
                              <w:spacing w:after="0"/>
                            </w:pPr>
                            <w:r>
                              <w:rPr>
                                <w:noProof/>
                              </w:rPr>
                              <w:drawing>
                                <wp:inline distT="0" distB="0" distL="0" distR="0" wp14:anchorId="3425277C" wp14:editId="056113C2">
                                  <wp:extent cx="6104346" cy="3325091"/>
                                  <wp:effectExtent l="0" t="0" r="0" b="8890"/>
                                  <wp:docPr id="493395955" name="Picture 21" descr="A graph of different colored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8070" name="Picture 21" descr="A graph of different colored and black line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1755" cy="3356362"/>
                                          </a:xfrm>
                                          <a:prstGeom prst="rect">
                                            <a:avLst/>
                                          </a:prstGeom>
                                          <a:noFill/>
                                          <a:ln>
                                            <a:noFill/>
                                          </a:ln>
                                        </pic:spPr>
                                      </pic:pic>
                                    </a:graphicData>
                                  </a:graphic>
                                </wp:inline>
                              </w:drawing>
                            </w:r>
                          </w:p>
                          <w:p w14:paraId="054145F3" w14:textId="0FA930A9" w:rsidR="00514075" w:rsidRPr="006145A7" w:rsidRDefault="00514075" w:rsidP="00514075">
                            <w:pPr>
                              <w:spacing w:after="0" w:line="240" w:lineRule="auto"/>
                            </w:pPr>
                            <w:r w:rsidRPr="006145A7">
                              <w:rPr>
                                <w:rFonts w:asciiTheme="minorHAnsi" w:hAnsiTheme="minorHAnsi" w:cstheme="minorHAnsi"/>
                                <w:b/>
                                <w:bCs/>
                              </w:rPr>
                              <w:t xml:space="preserve">Fig. </w:t>
                            </w:r>
                            <w:r>
                              <w:rPr>
                                <w:rFonts w:asciiTheme="minorHAnsi" w:hAnsiTheme="minorHAnsi" w:cstheme="minorHAnsi"/>
                                <w:b/>
                                <w:bCs/>
                              </w:rPr>
                              <w:t>5</w:t>
                            </w:r>
                            <w:r w:rsidRPr="006145A7">
                              <w:rPr>
                                <w:rFonts w:asciiTheme="minorHAnsi" w:hAnsiTheme="minorHAnsi" w:cstheme="minorHAnsi"/>
                              </w:rPr>
                              <w:t xml:space="preserve">. </w:t>
                            </w:r>
                            <w:r w:rsidR="000B6242" w:rsidRPr="000B6242">
                              <w:rPr>
                                <w:rFonts w:asciiTheme="minorHAnsi" w:hAnsiTheme="minorHAnsi" w:cstheme="minorHAnsi"/>
                              </w:rPr>
                              <w:t xml:space="preserve">Sum of model weights for each LiDAR covariate across different species groups: (A) full species list (40 </w:t>
                            </w:r>
                            <w:ins w:id="17" w:author="Heather Bryan" w:date="2025-12-08T14:47:00Z">
                              <w:r w:rsidR="000D5104">
                                <w:rPr>
                                  <w:rFonts w:asciiTheme="minorHAnsi" w:hAnsiTheme="minorHAnsi" w:cstheme="minorHAnsi"/>
                                </w:rPr>
                                <w:t xml:space="preserve">species of </w:t>
                              </w:r>
                            </w:ins>
                            <w:r w:rsidR="000B6242" w:rsidRPr="000B6242">
                              <w:rPr>
                                <w:rFonts w:asciiTheme="minorHAnsi" w:hAnsiTheme="minorHAnsi" w:cstheme="minorHAnsi"/>
                              </w:rPr>
                              <w:t>breeding songbirds), (B) purple group (13 species), (C) orange group (6 species), and (D) green group (21 species). The red line indicates a sum of model weights of 0.8, a commonly used threshold for identifying influential covariates.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762D8678" id="_x0000_t202" coordsize="21600,21600" o:spt="202" path="m,l,21600r21600,l21600,xe">
                <v:stroke joinstyle="miter"/>
                <v:path gradientshapeok="t" o:connecttype="rect"/>
              </v:shapetype>
              <v:shape id="_x0000_s1033" type="#_x0000_t202" style="position:absolute;margin-left:-11.4pt;margin-top:43.95pt;width:500.65pt;height:349.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" stroked="f">
                <v:textbox>
                  <w:txbxContent>
                    <w:p w14:paraId="5031100B" w14:textId="77777777" w:rsidR="00514075" w:rsidRPr="005A53FE" w:rsidRDefault="00514075" w:rsidP="000B6242">
                      <w:pPr>
                        <w:spacing w:after="0"/>
                      </w:pPr>
                      <w:r>
                        <w:rPr>
                          <w:noProof/>
                        </w:rPr>
                        <w:drawing>
                          <wp:inline distT="0" distB="0" distL="0" distR="0" wp14:anchorId="3425277C" wp14:editId="056113C2">
                            <wp:extent cx="6104346" cy="3325091"/>
                            <wp:effectExtent l="0" t="0" r="0" b="8890"/>
                            <wp:docPr id="493395955" name="Picture 21" descr="A graph of different colored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8070" name="Picture 21" descr="A graph of different colored and black lin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1755" cy="3356362"/>
                                    </a:xfrm>
                                    <a:prstGeom prst="rect">
                                      <a:avLst/>
                                    </a:prstGeom>
                                    <a:noFill/>
                                    <a:ln>
                                      <a:noFill/>
                                    </a:ln>
                                  </pic:spPr>
                                </pic:pic>
                              </a:graphicData>
                            </a:graphic>
                          </wp:inline>
                        </w:drawing>
                      </w:r>
                    </w:p>
                    <w:p w14:paraId="054145F3" w14:textId="0FA930A9" w:rsidR="00514075" w:rsidRPr="006145A7" w:rsidRDefault="00514075" w:rsidP="00514075">
                      <w:pPr>
                        <w:spacing w:after="0" w:line="240" w:lineRule="auto"/>
                      </w:pPr>
                      <w:r w:rsidRPr="006145A7">
                        <w:rPr>
                          <w:rFonts w:asciiTheme="minorHAnsi" w:hAnsiTheme="minorHAnsi" w:cstheme="minorHAnsi"/>
                          <w:b/>
                          <w:bCs/>
                        </w:rPr>
                        <w:t xml:space="preserve">Fig. </w:t>
                      </w:r>
                      <w:r>
                        <w:rPr>
                          <w:rFonts w:asciiTheme="minorHAnsi" w:hAnsiTheme="minorHAnsi" w:cstheme="minorHAnsi"/>
                          <w:b/>
                          <w:bCs/>
                        </w:rPr>
                        <w:t>5</w:t>
                      </w:r>
                      <w:r w:rsidRPr="006145A7">
                        <w:rPr>
                          <w:rFonts w:asciiTheme="minorHAnsi" w:hAnsiTheme="minorHAnsi" w:cstheme="minorHAnsi"/>
                        </w:rPr>
                        <w:t xml:space="preserve">. </w:t>
                      </w:r>
                      <w:r w:rsidR="000B6242" w:rsidRPr="000B6242">
                        <w:rPr>
                          <w:rFonts w:asciiTheme="minorHAnsi" w:hAnsiTheme="minorHAnsi" w:cstheme="minorHAnsi"/>
                        </w:rPr>
                        <w:t xml:space="preserve">Sum of model weights for each LiDAR covariate across different species groups: (A) full species list (40 </w:t>
                      </w:r>
                      <w:ins w:id="83" w:author="Heather Bryan" w:date="2025-12-08T14:47:00Z" w16du:dateUtc="2025-12-08T22:47:00Z">
                        <w:r w:rsidR="000D5104">
                          <w:rPr>
                            <w:rFonts w:asciiTheme="minorHAnsi" w:hAnsiTheme="minorHAnsi" w:cstheme="minorHAnsi"/>
                          </w:rPr>
                          <w:t xml:space="preserve">species of </w:t>
                        </w:r>
                      </w:ins>
                      <w:r w:rsidR="000B6242" w:rsidRPr="000B6242">
                        <w:rPr>
                          <w:rFonts w:asciiTheme="minorHAnsi" w:hAnsiTheme="minorHAnsi" w:cstheme="minorHAnsi"/>
                        </w:rPr>
                        <w:t>breeding songbirds), (B) purple group (13 species), (C) orange group (6 species), and (D) green group (21 species). The red line indicates a sum of model weights of 0.8, a commonly used threshold for identifying influential covariates.</w:t>
                      </w:r>
                    </w:p>
                  </w:txbxContent>
                </v:textbox>
                <w10:wrap type="square" anchorx="margin"/>
              </v:shape>
            </w:pict>
          </mc:Fallback>
        </mc:AlternateContent>
      </w:r>
      <w:r>
        <w:rPr>
          <w:lang w:val="en-US" w:eastAsia="zh-TW"/>
        </w:rPr>
        <w:br w:type="page"/>
      </w:r>
    </w:p>
    <w:p w14:paraId="1AA5565A" w14:textId="7D684830" w:rsidR="00C36262" w:rsidRPr="002458A3" w:rsidRDefault="00C36262" w:rsidP="00C36262">
      <w:pPr>
        <w:pStyle w:val="Heading2"/>
        <w:rPr>
          <w:lang w:eastAsia="zh-TW"/>
        </w:rPr>
      </w:pPr>
      <w:r w:rsidRPr="002458A3">
        <w:rPr>
          <w:lang w:val="en-US" w:eastAsia="zh-TW"/>
        </w:rPr>
        <w:lastRenderedPageBreak/>
        <w:t xml:space="preserve">Asymptotic richness </w:t>
      </w:r>
      <w:r>
        <w:rPr>
          <w:lang w:val="en-US" w:eastAsia="zh-TW"/>
        </w:rPr>
        <w:t>model</w:t>
      </w:r>
      <w:r w:rsidRPr="002458A3">
        <w:rPr>
          <w:lang w:val="en-US" w:eastAsia="zh-TW"/>
        </w:rPr>
        <w:t xml:space="preserve"> with covariates</w:t>
      </w:r>
      <w:r w:rsidRPr="002458A3">
        <w:rPr>
          <w:rFonts w:hint="eastAsia"/>
          <w:lang w:val="en-US" w:eastAsia="zh-TW"/>
        </w:rPr>
        <w:t xml:space="preserve"> </w:t>
      </w:r>
      <w:r>
        <w:rPr>
          <w:lang w:val="en-US" w:eastAsia="zh-TW"/>
        </w:rPr>
        <w:t>for sub-group</w:t>
      </w:r>
      <w:r w:rsidR="004930D7">
        <w:rPr>
          <w:lang w:val="en-US" w:eastAsia="zh-TW"/>
        </w:rPr>
        <w:t>s</w:t>
      </w:r>
      <w:r>
        <w:rPr>
          <w:lang w:val="en-US" w:eastAsia="zh-TW"/>
        </w:rPr>
        <w:t xml:space="preserve"> of species</w:t>
      </w:r>
    </w:p>
    <w:p w14:paraId="53EE7C08" w14:textId="036BA687" w:rsidR="00C36262" w:rsidRDefault="00C36262" w:rsidP="00C36262">
      <w:pPr>
        <w:rPr>
          <w:lang w:eastAsia="zh-TW"/>
        </w:rPr>
      </w:pPr>
      <w:r w:rsidRPr="002458A3">
        <w:rPr>
          <w:lang w:eastAsia="zh-TW"/>
        </w:rPr>
        <w:t xml:space="preserve">To account for </w:t>
      </w:r>
      <w:r>
        <w:rPr>
          <w:lang w:eastAsia="zh-TW"/>
        </w:rPr>
        <w:t>the potential</w:t>
      </w:r>
      <w:r w:rsidRPr="002458A3">
        <w:rPr>
          <w:lang w:eastAsia="zh-TW"/>
        </w:rPr>
        <w:t xml:space="preserve"> heterogeneity</w:t>
      </w:r>
      <w:r>
        <w:rPr>
          <w:lang w:eastAsia="zh-TW"/>
        </w:rPr>
        <w:t xml:space="preserve"> across all species</w:t>
      </w:r>
      <w:r w:rsidRPr="002458A3">
        <w:rPr>
          <w:lang w:eastAsia="zh-TW"/>
        </w:rPr>
        <w:t>, we grouped species based on their site-level occurrence patterns (</w:t>
      </w:r>
      <w:r w:rsidRPr="002458A3">
        <w:rPr>
          <w:b/>
          <w:bCs/>
          <w:lang w:eastAsia="zh-TW"/>
        </w:rPr>
        <w:t>Fig. 2</w:t>
      </w:r>
      <w:r w:rsidRPr="002458A3">
        <w:rPr>
          <w:lang w:eastAsia="zh-TW"/>
        </w:rPr>
        <w:t xml:space="preserve">) using </w:t>
      </w:r>
      <w:commentRangeStart w:id="18"/>
      <w:r w:rsidRPr="002458A3">
        <w:rPr>
          <w:lang w:eastAsia="zh-TW"/>
        </w:rPr>
        <w:t>k-means clustering</w:t>
      </w:r>
      <w:commentRangeEnd w:id="18"/>
      <w:r w:rsidR="008A2E3A">
        <w:rPr>
          <w:rStyle w:val="CommentReference"/>
        </w:rPr>
        <w:commentReference w:id="18"/>
      </w:r>
      <w:r w:rsidRPr="002458A3">
        <w:rPr>
          <w:lang w:eastAsia="zh-TW"/>
        </w:rPr>
        <w:t xml:space="preserve"> (</w:t>
      </w:r>
      <w:r w:rsidRPr="002458A3">
        <w:rPr>
          <w:b/>
          <w:bCs/>
          <w:lang w:eastAsia="zh-TW"/>
        </w:rPr>
        <w:t>Fig. 6</w:t>
      </w:r>
      <w:r w:rsidRPr="002458A3">
        <w:rPr>
          <w:lang w:eastAsia="zh-TW"/>
        </w:rPr>
        <w:t>). This analysis identified three clusters comprising 13 (purple), 6 (orange), and 21 (green) species, respectively. Species within the same cluster exhibited similar distribution patterns across study sites, suggesting shared habitat associations or frequent co-</w:t>
      </w:r>
      <w:commentRangeStart w:id="19"/>
      <w:r w:rsidRPr="002458A3">
        <w:rPr>
          <w:lang w:eastAsia="zh-TW"/>
        </w:rPr>
        <w:t>occurrence</w:t>
      </w:r>
      <w:commentRangeEnd w:id="19"/>
      <w:r w:rsidR="00B81A4D">
        <w:rPr>
          <w:rStyle w:val="CommentReference"/>
        </w:rPr>
        <w:commentReference w:id="19"/>
      </w:r>
      <w:r>
        <w:rPr>
          <w:lang w:eastAsia="zh-TW"/>
        </w:rPr>
        <w:t>.</w:t>
      </w:r>
    </w:p>
    <w:p w14:paraId="7F1927BA" w14:textId="2AE73D7B" w:rsidR="00C36262" w:rsidRDefault="00FA344C" w:rsidP="00FA344C">
      <w:pPr>
        <w:rPr>
          <w:lang w:eastAsia="zh-TW"/>
        </w:rPr>
      </w:pPr>
      <w:r w:rsidRPr="00FA344C">
        <w:rPr>
          <w:lang w:eastAsia="zh-TW"/>
        </w:rPr>
        <w:t>All pre-selected LiDAR covariates had model weights lower than 0.8 for the purple (</w:t>
      </w:r>
      <w:r w:rsidRPr="00FA344C">
        <w:rPr>
          <w:b/>
          <w:bCs/>
          <w:lang w:eastAsia="zh-TW"/>
        </w:rPr>
        <w:t>Fig. 5B</w:t>
      </w:r>
      <w:r w:rsidRPr="00FA344C">
        <w:rPr>
          <w:lang w:eastAsia="zh-TW"/>
        </w:rPr>
        <w:t>) and green (</w:t>
      </w:r>
      <w:r w:rsidRPr="00FA344C">
        <w:rPr>
          <w:b/>
          <w:bCs/>
          <w:lang w:eastAsia="zh-TW"/>
        </w:rPr>
        <w:t>Fig. 5D</w:t>
      </w:r>
      <w:r w:rsidRPr="00FA344C">
        <w:rPr>
          <w:lang w:eastAsia="zh-TW"/>
        </w:rPr>
        <w:t>) groups. Even the covariates with the highest model weights</w:t>
      </w:r>
      <w:r>
        <w:rPr>
          <w:lang w:eastAsia="zh-TW"/>
        </w:rPr>
        <w:t xml:space="preserve">, </w:t>
      </w:r>
      <w:r w:rsidRPr="00FA344C">
        <w:rPr>
          <w:lang w:eastAsia="zh-TW"/>
        </w:rPr>
        <w:t>average crown closure above 10 m for the purple group and aspect for the green group</w:t>
      </w:r>
      <w:r>
        <w:rPr>
          <w:lang w:eastAsia="zh-TW"/>
        </w:rPr>
        <w:t xml:space="preserve">, </w:t>
      </w:r>
      <w:r w:rsidRPr="00FA344C">
        <w:rPr>
          <w:lang w:eastAsia="zh-TW"/>
        </w:rPr>
        <w:t xml:space="preserve">showed non-significant relationships with </w:t>
      </w:r>
      <w:r w:rsidR="00F95CC4">
        <w:rPr>
          <w:rFonts w:hint="eastAsia"/>
          <w:lang w:eastAsia="zh-TW"/>
        </w:rPr>
        <w:t xml:space="preserve">asymptotic </w:t>
      </w:r>
      <w:r w:rsidRPr="00FA344C">
        <w:rPr>
          <w:lang w:eastAsia="zh-TW"/>
        </w:rPr>
        <w:t>richness (</w:t>
      </w:r>
      <w:r w:rsidRPr="00FA344C">
        <w:rPr>
          <w:b/>
          <w:bCs/>
          <w:lang w:eastAsia="zh-TW"/>
        </w:rPr>
        <w:t>Figs. 7A</w:t>
      </w:r>
      <w:r w:rsidRPr="00FA344C">
        <w:rPr>
          <w:lang w:eastAsia="zh-TW"/>
        </w:rPr>
        <w:t xml:space="preserve">, </w:t>
      </w:r>
      <w:r w:rsidRPr="00FA344C">
        <w:rPr>
          <w:b/>
          <w:bCs/>
          <w:lang w:eastAsia="zh-TW"/>
        </w:rPr>
        <w:t>7C</w:t>
      </w:r>
      <w:r w:rsidRPr="00FA344C">
        <w:rPr>
          <w:lang w:eastAsia="zh-TW"/>
        </w:rPr>
        <w:t>). For the orange group, the proportion of deciduous trees (</w:t>
      </w:r>
      <w:proofErr w:type="spellStart"/>
      <w:r w:rsidRPr="00FA344C">
        <w:rPr>
          <w:lang w:eastAsia="zh-TW"/>
        </w:rPr>
        <w:t>prop_decid</w:t>
      </w:r>
      <w:proofErr w:type="spellEnd"/>
      <w:r w:rsidRPr="00FA344C">
        <w:rPr>
          <w:lang w:eastAsia="zh-TW"/>
        </w:rPr>
        <w:t>) had a model weight greater than 0.8 (</w:t>
      </w:r>
      <w:r w:rsidRPr="00FA344C">
        <w:rPr>
          <w:b/>
          <w:bCs/>
          <w:lang w:eastAsia="zh-TW"/>
        </w:rPr>
        <w:t>Fig. 5C</w:t>
      </w:r>
      <w:r w:rsidRPr="00FA344C">
        <w:rPr>
          <w:lang w:eastAsia="zh-TW"/>
        </w:rPr>
        <w:t>) and showed a positive relationship with asymptotic richness (</w:t>
      </w:r>
      <w:r w:rsidRPr="00FA344C">
        <w:rPr>
          <w:b/>
          <w:bCs/>
          <w:lang w:eastAsia="zh-TW"/>
        </w:rPr>
        <w:t>Fig. 7B</w:t>
      </w:r>
      <w:r w:rsidRPr="00FA344C">
        <w:rPr>
          <w:lang w:eastAsia="zh-TW"/>
        </w:rPr>
        <w:t>). However,</w:t>
      </w:r>
      <w:r w:rsidR="00E22EC4">
        <w:rPr>
          <w:lang w:eastAsia="zh-TW"/>
        </w:rPr>
        <w:t xml:space="preserve"> the association was weak (p = 0.04).</w:t>
      </w:r>
    </w:p>
    <w:p w14:paraId="22BE371E" w14:textId="580A07F8" w:rsidR="00C36262" w:rsidRDefault="00C36262" w:rsidP="00473BFE">
      <w:pPr>
        <w:rPr>
          <w:lang w:eastAsia="zh-TW"/>
        </w:rPr>
      </w:pPr>
    </w:p>
    <w:p w14:paraId="0C704167" w14:textId="4B4E7A3C" w:rsidR="00C36262" w:rsidRDefault="00C36262">
      <w:pPr>
        <w:spacing w:after="160" w:line="259" w:lineRule="auto"/>
        <w:rPr>
          <w:lang w:eastAsia="zh-TW"/>
        </w:rPr>
      </w:pPr>
      <w:r>
        <w:rPr>
          <w:lang w:eastAsia="zh-TW"/>
        </w:rPr>
        <w:br w:type="page"/>
      </w:r>
    </w:p>
    <w:p w14:paraId="3DD7BC5E" w14:textId="378A44FB" w:rsidR="00C7641C" w:rsidRDefault="00FA344C" w:rsidP="00473BFE">
      <w:pPr>
        <w:rPr>
          <w:lang w:eastAsia="zh-TW"/>
        </w:rPr>
      </w:pPr>
      <w:r>
        <w:rPr>
          <w:noProof/>
        </w:rPr>
        <w:lastRenderedPageBreak/>
        <mc:AlternateContent>
          <mc:Choice Requires="wps">
            <w:drawing>
              <wp:anchor distT="45720" distB="45720" distL="114300" distR="114300" simplePos="0" relativeHeight="251712512" behindDoc="0" locked="0" layoutInCell="1" allowOverlap="1" wp14:anchorId="1B50A4D1" wp14:editId="35DA517A">
                <wp:simplePos x="0" y="0"/>
                <wp:positionH relativeFrom="margin">
                  <wp:posOffset>-507365</wp:posOffset>
                </wp:positionH>
                <wp:positionV relativeFrom="paragraph">
                  <wp:posOffset>24765</wp:posOffset>
                </wp:positionV>
                <wp:extent cx="6924040" cy="4126865"/>
                <wp:effectExtent l="0" t="0" r="0" b="6985"/>
                <wp:wrapSquare wrapText="bothSides"/>
                <wp:docPr id="10581108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40" cy="4126865"/>
                        </a:xfrm>
                        <a:prstGeom prst="rect">
                          <a:avLst/>
                        </a:prstGeom>
                        <a:solidFill>
                          <a:srgbClr val="FFFFFF"/>
                        </a:solidFill>
                        <a:ln w="9525">
                          <a:noFill/>
                          <a:miter lim="800000"/>
                          <a:headEnd/>
                          <a:tailEnd/>
                        </a:ln>
                      </wps:spPr>
                      <wps:txbx>
                        <w:txbxContent>
                          <w:p w14:paraId="12745B14" w14:textId="77777777" w:rsidR="00C36262" w:rsidRDefault="00C36262" w:rsidP="00C36262">
                            <w:pPr>
                              <w:spacing w:after="0"/>
                            </w:pPr>
                            <w:r>
                              <w:rPr>
                                <w:noProof/>
                              </w:rPr>
                              <w:drawing>
                                <wp:inline distT="0" distB="0" distL="0" distR="0" wp14:anchorId="44D7A01C" wp14:editId="1F263694">
                                  <wp:extent cx="6634817" cy="3186280"/>
                                  <wp:effectExtent l="0" t="0" r="0" b="0"/>
                                  <wp:docPr id="428403268"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4174" name="Picture 10" descr="A screenshot of a graph&#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5296" cy="3200917"/>
                                          </a:xfrm>
                                          <a:prstGeom prst="rect">
                                            <a:avLst/>
                                          </a:prstGeom>
                                          <a:noFill/>
                                          <a:ln>
                                            <a:noFill/>
                                          </a:ln>
                                        </pic:spPr>
                                      </pic:pic>
                                    </a:graphicData>
                                  </a:graphic>
                                </wp:inline>
                              </w:drawing>
                            </w:r>
                          </w:p>
                          <w:p w14:paraId="14D6C9E9" w14:textId="5FB0A912" w:rsidR="00C36262" w:rsidRDefault="00C36262" w:rsidP="00C36262">
                            <w:pPr>
                              <w:spacing w:after="0" w:line="240" w:lineRule="auto"/>
                              <w:rPr>
                                <w:rFonts w:asciiTheme="minorHAnsi" w:hAnsiTheme="minorHAnsi" w:cstheme="minorHAnsi"/>
                                <w:lang w:eastAsia="zh-TW"/>
                              </w:rPr>
                            </w:pPr>
                            <w:r w:rsidRPr="006145A7">
                              <w:rPr>
                                <w:rFonts w:asciiTheme="minorHAnsi" w:hAnsiTheme="minorHAnsi" w:cstheme="minorHAnsi"/>
                                <w:b/>
                                <w:bCs/>
                              </w:rPr>
                              <w:t xml:space="preserve">Fig. </w:t>
                            </w:r>
                            <w:r>
                              <w:rPr>
                                <w:rFonts w:asciiTheme="minorHAnsi" w:hAnsiTheme="minorHAnsi" w:cstheme="minorHAnsi"/>
                                <w:b/>
                                <w:bCs/>
                              </w:rPr>
                              <w:t>6</w:t>
                            </w:r>
                            <w:r w:rsidRPr="006145A7">
                              <w:rPr>
                                <w:rFonts w:asciiTheme="minorHAnsi" w:hAnsiTheme="minorHAnsi" w:cstheme="minorHAnsi"/>
                              </w:rPr>
                              <w:t xml:space="preserve">. </w:t>
                            </w:r>
                            <w:r w:rsidR="00FA344C" w:rsidRPr="00FA344C">
                              <w:rPr>
                                <w:rFonts w:asciiTheme="minorHAnsi" w:hAnsiTheme="minorHAnsi" w:cstheme="minorHAnsi"/>
                                <w:lang w:eastAsia="zh-TW"/>
                              </w:rPr>
                              <w:t>K-means clustering of target species based on site-use patterns, visualized in principal component space. Species within the same cluster show similar distributions across study sites. The purple group includes 13 species, the orange group 6 species, and the green group 21 species.</w:t>
                            </w:r>
                          </w:p>
                          <w:p w14:paraId="0F0CB99A" w14:textId="77777777" w:rsidR="00C36262" w:rsidRDefault="00C36262" w:rsidP="00C36262">
                            <w:pPr>
                              <w:spacing w:after="0" w:line="240" w:lineRule="auto"/>
                              <w:rPr>
                                <w:rFonts w:asciiTheme="minorHAnsi" w:hAnsiTheme="minorHAnsi" w:cstheme="minorHAnsi"/>
                                <w:lang w:eastAsia="zh-TW"/>
                              </w:rPr>
                            </w:pPr>
                          </w:p>
                          <w:p w14:paraId="76390722" w14:textId="77777777" w:rsidR="00C36262" w:rsidRDefault="00C36262" w:rsidP="00C36262">
                            <w:pPr>
                              <w:spacing w:after="0" w:line="240" w:lineRule="auto"/>
                              <w:rPr>
                                <w:rFonts w:asciiTheme="minorHAnsi" w:hAnsiTheme="minorHAnsi" w:cstheme="minorHAnsi"/>
                                <w:lang w:eastAsia="zh-TW"/>
                              </w:rPr>
                            </w:pPr>
                          </w:p>
                          <w:p w14:paraId="04D39A6B" w14:textId="77777777" w:rsidR="00C36262" w:rsidRPr="006145A7" w:rsidRDefault="00C36262" w:rsidP="00C36262">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1B50A4D1" id="_x0000_s1034" type="#_x0000_t202" style="position:absolute;margin-left:-39.95pt;margin-top:1.95pt;width:545.2pt;height:324.9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" stroked="f">
                <v:textbox>
                  <w:txbxContent>
                    <w:p w14:paraId="12745B14" w14:textId="77777777" w:rsidR="00C36262" w:rsidRDefault="00C36262" w:rsidP="00C36262">
                      <w:pPr>
                        <w:spacing w:after="0"/>
                      </w:pPr>
                      <w:r>
                        <w:rPr>
                          <w:noProof/>
                        </w:rPr>
                        <w:drawing>
                          <wp:inline distT="0" distB="0" distL="0" distR="0" wp14:anchorId="44D7A01C" wp14:editId="1F263694">
                            <wp:extent cx="6634817" cy="3186280"/>
                            <wp:effectExtent l="0" t="0" r="0" b="0"/>
                            <wp:docPr id="428403268"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4174" name="Picture 10" descr="A screenshot of a graph&#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5296" cy="3200917"/>
                                    </a:xfrm>
                                    <a:prstGeom prst="rect">
                                      <a:avLst/>
                                    </a:prstGeom>
                                    <a:noFill/>
                                    <a:ln>
                                      <a:noFill/>
                                    </a:ln>
                                  </pic:spPr>
                                </pic:pic>
                              </a:graphicData>
                            </a:graphic>
                          </wp:inline>
                        </w:drawing>
                      </w:r>
                    </w:p>
                    <w:p w14:paraId="14D6C9E9" w14:textId="5FB0A912" w:rsidR="00C36262" w:rsidRDefault="00C36262" w:rsidP="00C36262">
                      <w:pPr>
                        <w:spacing w:after="0" w:line="240" w:lineRule="auto"/>
                        <w:rPr>
                          <w:rFonts w:asciiTheme="minorHAnsi" w:hAnsiTheme="minorHAnsi" w:cstheme="minorHAnsi"/>
                          <w:lang w:eastAsia="zh-TW"/>
                        </w:rPr>
                      </w:pPr>
                      <w:r w:rsidRPr="006145A7">
                        <w:rPr>
                          <w:rFonts w:asciiTheme="minorHAnsi" w:hAnsiTheme="minorHAnsi" w:cstheme="minorHAnsi"/>
                          <w:b/>
                          <w:bCs/>
                        </w:rPr>
                        <w:t xml:space="preserve">Fig. </w:t>
                      </w:r>
                      <w:r>
                        <w:rPr>
                          <w:rFonts w:asciiTheme="minorHAnsi" w:hAnsiTheme="minorHAnsi" w:cstheme="minorHAnsi"/>
                          <w:b/>
                          <w:bCs/>
                        </w:rPr>
                        <w:t>6</w:t>
                      </w:r>
                      <w:r w:rsidRPr="006145A7">
                        <w:rPr>
                          <w:rFonts w:asciiTheme="minorHAnsi" w:hAnsiTheme="minorHAnsi" w:cstheme="minorHAnsi"/>
                        </w:rPr>
                        <w:t xml:space="preserve">. </w:t>
                      </w:r>
                      <w:r w:rsidR="00FA344C" w:rsidRPr="00FA344C">
                        <w:rPr>
                          <w:rFonts w:asciiTheme="minorHAnsi" w:hAnsiTheme="minorHAnsi" w:cstheme="minorHAnsi"/>
                          <w:lang w:eastAsia="zh-TW"/>
                        </w:rPr>
                        <w:t>K-means clustering of target species based on site-use patterns, visualized in principal component space. Species within the same cluster show similar distributions across study sites. The purple group includes 13 species, the orange group 6 species, and the green group 21 species.</w:t>
                      </w:r>
                    </w:p>
                    <w:p w14:paraId="0F0CB99A" w14:textId="77777777" w:rsidR="00C36262" w:rsidRDefault="00C36262" w:rsidP="00C36262">
                      <w:pPr>
                        <w:spacing w:after="0" w:line="240" w:lineRule="auto"/>
                        <w:rPr>
                          <w:rFonts w:asciiTheme="minorHAnsi" w:hAnsiTheme="minorHAnsi" w:cstheme="minorHAnsi"/>
                          <w:lang w:eastAsia="zh-TW"/>
                        </w:rPr>
                      </w:pPr>
                    </w:p>
                    <w:p w14:paraId="76390722" w14:textId="77777777" w:rsidR="00C36262" w:rsidRDefault="00C36262" w:rsidP="00C36262">
                      <w:pPr>
                        <w:spacing w:after="0" w:line="240" w:lineRule="auto"/>
                        <w:rPr>
                          <w:rFonts w:asciiTheme="minorHAnsi" w:hAnsiTheme="minorHAnsi" w:cstheme="minorHAnsi"/>
                          <w:lang w:eastAsia="zh-TW"/>
                        </w:rPr>
                      </w:pPr>
                    </w:p>
                    <w:p w14:paraId="04D39A6B" w14:textId="77777777" w:rsidR="00C36262" w:rsidRPr="006145A7" w:rsidRDefault="00C36262" w:rsidP="00C36262">
                      <w:pPr>
                        <w:spacing w:after="0" w:line="240" w:lineRule="auto"/>
                      </w:pPr>
                    </w:p>
                  </w:txbxContent>
                </v:textbox>
                <w10:wrap type="square" anchorx="margin"/>
              </v:shape>
            </w:pict>
          </mc:Fallback>
        </mc:AlternateContent>
      </w:r>
      <w:r>
        <w:rPr>
          <w:noProof/>
        </w:rPr>
        <mc:AlternateContent>
          <mc:Choice Requires="wps">
            <w:drawing>
              <wp:anchor distT="45720" distB="45720" distL="114300" distR="114300" simplePos="0" relativeHeight="251708416" behindDoc="0" locked="0" layoutInCell="1" allowOverlap="1" wp14:anchorId="5DF5952E" wp14:editId="66DF1D4E">
                <wp:simplePos x="0" y="0"/>
                <wp:positionH relativeFrom="margin">
                  <wp:posOffset>-601345</wp:posOffset>
                </wp:positionH>
                <wp:positionV relativeFrom="paragraph">
                  <wp:posOffset>4492878</wp:posOffset>
                </wp:positionV>
                <wp:extent cx="7264400" cy="3732530"/>
                <wp:effectExtent l="0" t="0" r="0" b="1270"/>
                <wp:wrapSquare wrapText="bothSides"/>
                <wp:docPr id="249746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0" cy="3732530"/>
                        </a:xfrm>
                        <a:prstGeom prst="rect">
                          <a:avLst/>
                        </a:prstGeom>
                        <a:solidFill>
                          <a:srgbClr val="FFFFFF"/>
                        </a:solidFill>
                        <a:ln w="9525">
                          <a:noFill/>
                          <a:miter lim="800000"/>
                          <a:headEnd/>
                          <a:tailEnd/>
                        </a:ln>
                      </wps:spPr>
                      <wps:txbx>
                        <w:txbxContent>
                          <w:p w14:paraId="738AB78E" w14:textId="1FEF10C9" w:rsidR="005D2EE6" w:rsidRPr="005D2EE6" w:rsidRDefault="005D2EE6" w:rsidP="005D2EE6">
                            <w:pPr>
                              <w:spacing w:after="0"/>
                              <w:jc w:val="center"/>
                            </w:pPr>
                            <w:r w:rsidRPr="005D2EE6">
                              <w:rPr>
                                <w:noProof/>
                              </w:rPr>
                              <w:drawing>
                                <wp:inline distT="0" distB="0" distL="0" distR="0" wp14:anchorId="6F218225" wp14:editId="099FEC2F">
                                  <wp:extent cx="7072630" cy="2633980"/>
                                  <wp:effectExtent l="0" t="0" r="0" b="0"/>
                                  <wp:docPr id="726446789" name="Picture 14" descr="A graph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46789" name="Picture 14" descr="A graph of a tre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72630" cy="2633980"/>
                                          </a:xfrm>
                                          <a:prstGeom prst="rect">
                                            <a:avLst/>
                                          </a:prstGeom>
                                          <a:noFill/>
                                          <a:ln>
                                            <a:noFill/>
                                          </a:ln>
                                        </pic:spPr>
                                      </pic:pic>
                                    </a:graphicData>
                                  </a:graphic>
                                </wp:inline>
                              </w:drawing>
                            </w:r>
                          </w:p>
                          <w:p w14:paraId="35383FC6" w14:textId="206847AA" w:rsidR="00C36262" w:rsidRDefault="00C36262" w:rsidP="00C36262">
                            <w:pPr>
                              <w:spacing w:after="0" w:line="240" w:lineRule="auto"/>
                              <w:rPr>
                                <w:rFonts w:asciiTheme="minorHAnsi" w:hAnsiTheme="minorHAnsi" w:cstheme="minorHAnsi"/>
                                <w:lang w:eastAsia="zh-TW"/>
                              </w:rPr>
                            </w:pPr>
                            <w:r w:rsidRPr="006145A7">
                              <w:rPr>
                                <w:rFonts w:asciiTheme="minorHAnsi" w:hAnsiTheme="minorHAnsi" w:cstheme="minorHAnsi"/>
                                <w:b/>
                                <w:bCs/>
                              </w:rPr>
                              <w:t xml:space="preserve">Fig. </w:t>
                            </w:r>
                            <w:r>
                              <w:rPr>
                                <w:rFonts w:asciiTheme="minorHAnsi" w:hAnsiTheme="minorHAnsi" w:cstheme="minorHAnsi"/>
                                <w:b/>
                                <w:bCs/>
                              </w:rPr>
                              <w:t>7</w:t>
                            </w:r>
                            <w:r w:rsidRPr="006145A7">
                              <w:rPr>
                                <w:rFonts w:asciiTheme="minorHAnsi" w:hAnsiTheme="minorHAnsi" w:cstheme="minorHAnsi"/>
                              </w:rPr>
                              <w:t xml:space="preserve">. </w:t>
                            </w:r>
                            <w:r w:rsidR="00FA344C" w:rsidRPr="00FA344C">
                              <w:rPr>
                                <w:rFonts w:asciiTheme="minorHAnsi" w:hAnsiTheme="minorHAnsi" w:cstheme="minorHAnsi"/>
                              </w:rPr>
                              <w:t>Simple linear regression of the most influential LiDAR covariate for each species group in explaining asymptotic richness: (A) purple group – average crown closure above 10 m, (B) orange group – proportion of deciduous trees, and (C) green group – aspect. Note that even the most influential covariates showed weak or no association with richness within each group.</w:t>
                            </w:r>
                          </w:p>
                          <w:p w14:paraId="49F36998" w14:textId="77777777" w:rsidR="00C36262" w:rsidRDefault="00C36262" w:rsidP="00C36262">
                            <w:pPr>
                              <w:spacing w:after="0" w:line="240" w:lineRule="auto"/>
                              <w:rPr>
                                <w:rFonts w:asciiTheme="minorHAnsi" w:hAnsiTheme="minorHAnsi" w:cstheme="minorHAnsi"/>
                                <w:lang w:eastAsia="zh-TW"/>
                              </w:rPr>
                            </w:pPr>
                          </w:p>
                          <w:p w14:paraId="1A26BDD1" w14:textId="77777777" w:rsidR="00C36262" w:rsidRDefault="00C36262" w:rsidP="00C36262">
                            <w:pPr>
                              <w:spacing w:after="0" w:line="240" w:lineRule="auto"/>
                              <w:rPr>
                                <w:rFonts w:asciiTheme="minorHAnsi" w:hAnsiTheme="minorHAnsi" w:cstheme="minorHAnsi"/>
                                <w:lang w:eastAsia="zh-TW"/>
                              </w:rPr>
                            </w:pPr>
                          </w:p>
                          <w:p w14:paraId="5B4CCD58" w14:textId="77777777" w:rsidR="00C36262" w:rsidRPr="006145A7" w:rsidRDefault="00C36262" w:rsidP="00C36262">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DF5952E" id="_x0000_s1035" type="#_x0000_t202" style="position:absolute;margin-left:-47.35pt;margin-top:353.75pt;width:572pt;height:293.9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" stroked="f">
                <v:textbox>
                  <w:txbxContent>
                    <w:p w14:paraId="738AB78E" w14:textId="1FEF10C9" w:rsidR="005D2EE6" w:rsidRPr="005D2EE6" w:rsidRDefault="005D2EE6" w:rsidP="005D2EE6">
                      <w:pPr>
                        <w:spacing w:after="0"/>
                        <w:jc w:val="center"/>
                      </w:pPr>
                      <w:r w:rsidRPr="005D2EE6">
                        <w:rPr>
                          <w:noProof/>
                        </w:rPr>
                        <w:drawing>
                          <wp:inline distT="0" distB="0" distL="0" distR="0" wp14:anchorId="6F218225" wp14:editId="099FEC2F">
                            <wp:extent cx="7072630" cy="2633980"/>
                            <wp:effectExtent l="0" t="0" r="0" b="0"/>
                            <wp:docPr id="726446789" name="Picture 14" descr="A graph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46789" name="Picture 14" descr="A graph of a tre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72630" cy="2633980"/>
                                    </a:xfrm>
                                    <a:prstGeom prst="rect">
                                      <a:avLst/>
                                    </a:prstGeom>
                                    <a:noFill/>
                                    <a:ln>
                                      <a:noFill/>
                                    </a:ln>
                                  </pic:spPr>
                                </pic:pic>
                              </a:graphicData>
                            </a:graphic>
                          </wp:inline>
                        </w:drawing>
                      </w:r>
                    </w:p>
                    <w:p w14:paraId="35383FC6" w14:textId="206847AA" w:rsidR="00C36262" w:rsidRDefault="00C36262" w:rsidP="00C36262">
                      <w:pPr>
                        <w:spacing w:after="0" w:line="240" w:lineRule="auto"/>
                        <w:rPr>
                          <w:rFonts w:asciiTheme="minorHAnsi" w:hAnsiTheme="minorHAnsi" w:cstheme="minorHAnsi"/>
                          <w:lang w:eastAsia="zh-TW"/>
                        </w:rPr>
                      </w:pPr>
                      <w:r w:rsidRPr="006145A7">
                        <w:rPr>
                          <w:rFonts w:asciiTheme="minorHAnsi" w:hAnsiTheme="minorHAnsi" w:cstheme="minorHAnsi"/>
                          <w:b/>
                          <w:bCs/>
                        </w:rPr>
                        <w:t xml:space="preserve">Fig. </w:t>
                      </w:r>
                      <w:r>
                        <w:rPr>
                          <w:rFonts w:asciiTheme="minorHAnsi" w:hAnsiTheme="minorHAnsi" w:cstheme="minorHAnsi"/>
                          <w:b/>
                          <w:bCs/>
                        </w:rPr>
                        <w:t>7</w:t>
                      </w:r>
                      <w:r w:rsidRPr="006145A7">
                        <w:rPr>
                          <w:rFonts w:asciiTheme="minorHAnsi" w:hAnsiTheme="minorHAnsi" w:cstheme="minorHAnsi"/>
                        </w:rPr>
                        <w:t xml:space="preserve">. </w:t>
                      </w:r>
                      <w:r w:rsidR="00FA344C" w:rsidRPr="00FA344C">
                        <w:rPr>
                          <w:rFonts w:asciiTheme="minorHAnsi" w:hAnsiTheme="minorHAnsi" w:cstheme="minorHAnsi"/>
                        </w:rPr>
                        <w:t>Simple linear regression of the most influential LiDAR covariate for each species group in explaining asymptotic richness: (A) purple group – average crown closure above 10 m, (B) orange group – proportion of deciduous trees, and (C) green group – aspect. Note that even the most influential covariates showed weak or no association with richness within each group.</w:t>
                      </w:r>
                    </w:p>
                    <w:p w14:paraId="49F36998" w14:textId="77777777" w:rsidR="00C36262" w:rsidRDefault="00C36262" w:rsidP="00C36262">
                      <w:pPr>
                        <w:spacing w:after="0" w:line="240" w:lineRule="auto"/>
                        <w:rPr>
                          <w:rFonts w:asciiTheme="minorHAnsi" w:hAnsiTheme="minorHAnsi" w:cstheme="minorHAnsi"/>
                          <w:lang w:eastAsia="zh-TW"/>
                        </w:rPr>
                      </w:pPr>
                    </w:p>
                    <w:p w14:paraId="1A26BDD1" w14:textId="77777777" w:rsidR="00C36262" w:rsidRDefault="00C36262" w:rsidP="00C36262">
                      <w:pPr>
                        <w:spacing w:after="0" w:line="240" w:lineRule="auto"/>
                        <w:rPr>
                          <w:rFonts w:asciiTheme="minorHAnsi" w:hAnsiTheme="minorHAnsi" w:cstheme="minorHAnsi"/>
                          <w:lang w:eastAsia="zh-TW"/>
                        </w:rPr>
                      </w:pPr>
                    </w:p>
                    <w:p w14:paraId="5B4CCD58" w14:textId="77777777" w:rsidR="00C36262" w:rsidRPr="006145A7" w:rsidRDefault="00C36262" w:rsidP="00C36262">
                      <w:pPr>
                        <w:spacing w:after="0" w:line="240" w:lineRule="auto"/>
                      </w:pPr>
                    </w:p>
                  </w:txbxContent>
                </v:textbox>
                <w10:wrap type="square" anchorx="margin"/>
              </v:shape>
            </w:pict>
          </mc:Fallback>
        </mc:AlternateContent>
      </w:r>
    </w:p>
    <w:p w14:paraId="53FD4E9F" w14:textId="1E0D98CB" w:rsidR="00A75865" w:rsidRPr="008F1D6E" w:rsidRDefault="00301A44" w:rsidP="00A75865">
      <w:pPr>
        <w:pStyle w:val="Heading1"/>
        <w:rPr>
          <w:lang w:val="en-US"/>
        </w:rPr>
      </w:pPr>
      <w:r w:rsidRPr="008F1D6E">
        <w:rPr>
          <w:lang w:val="en-US"/>
        </w:rPr>
        <w:lastRenderedPageBreak/>
        <w:t>Discussion</w:t>
      </w:r>
    </w:p>
    <w:p w14:paraId="0E6B6F78" w14:textId="4AA007C4" w:rsidR="00C25B4D" w:rsidRDefault="00C25B4D" w:rsidP="00DA390F">
      <w:pPr>
        <w:rPr>
          <w:lang w:eastAsia="zh-TW"/>
        </w:rPr>
      </w:pPr>
      <w:commentRangeStart w:id="20"/>
      <w:r w:rsidRPr="005D2EE6">
        <w:rPr>
          <w:noProof/>
        </w:rPr>
        <w:t>The lack of strong covariate importance likely reflects differences in habitat preferences among species, which reduced the overall signal when</w:t>
      </w:r>
      <w:r w:rsidRPr="00514075">
        <w:rPr>
          <w:noProof/>
        </w:rPr>
        <w:t xml:space="preserve"> </w:t>
      </w:r>
      <w:r w:rsidRPr="005D2EE6">
        <w:rPr>
          <w:noProof/>
        </w:rPr>
        <w:t>analyzed togethe</w:t>
      </w:r>
      <w:r>
        <w:rPr>
          <w:noProof/>
        </w:rPr>
        <w:t xml:space="preserve">r. </w:t>
      </w:r>
      <w:commentRangeEnd w:id="20"/>
      <w:r>
        <w:rPr>
          <w:rStyle w:val="CommentReference"/>
        </w:rPr>
        <w:commentReference w:id="20"/>
      </w:r>
    </w:p>
    <w:p w14:paraId="44980B44" w14:textId="5B9F6ED3" w:rsidR="00081421" w:rsidRDefault="00691F50" w:rsidP="00DA390F">
      <w:pPr>
        <w:rPr>
          <w:lang w:eastAsia="zh-TW"/>
        </w:rPr>
      </w:pPr>
      <w:r w:rsidRPr="00691F50">
        <w:rPr>
          <w:lang w:eastAsia="zh-TW"/>
        </w:rPr>
        <w:t xml:space="preserve">Our results showed that none of the LiDAR covariates effectively predicted </w:t>
      </w:r>
      <w:commentRangeStart w:id="21"/>
      <w:r w:rsidRPr="00691F50">
        <w:rPr>
          <w:lang w:eastAsia="zh-TW"/>
        </w:rPr>
        <w:t>overall breeding songbird asymptotic</w:t>
      </w:r>
      <w:commentRangeEnd w:id="21"/>
      <w:r w:rsidR="00FC1AE4">
        <w:rPr>
          <w:rStyle w:val="CommentReference"/>
        </w:rPr>
        <w:commentReference w:id="21"/>
      </w:r>
      <w:r w:rsidRPr="00691F50">
        <w:rPr>
          <w:lang w:eastAsia="zh-TW"/>
        </w:rPr>
        <w:t xml:space="preserve"> richness</w:t>
      </w:r>
      <w:r>
        <w:rPr>
          <w:lang w:eastAsia="zh-TW"/>
        </w:rPr>
        <w:t xml:space="preserve"> (</w:t>
      </w:r>
      <w:r w:rsidRPr="00691F50">
        <w:rPr>
          <w:b/>
          <w:bCs/>
          <w:lang w:eastAsia="zh-TW"/>
        </w:rPr>
        <w:t>Fig. 5</w:t>
      </w:r>
      <w:r>
        <w:rPr>
          <w:lang w:eastAsia="zh-TW"/>
        </w:rPr>
        <w:t>)</w:t>
      </w:r>
      <w:r w:rsidRPr="00691F50">
        <w:rPr>
          <w:lang w:eastAsia="zh-TW"/>
        </w:rPr>
        <w:t>, likely because species exhibit diverse habitat preferences that cannot be captured by a common set of structural features. When species were grouped based on similarities in habitat use, only one covariate</w:t>
      </w:r>
      <w:r>
        <w:rPr>
          <w:lang w:eastAsia="zh-TW"/>
        </w:rPr>
        <w:t xml:space="preserve">, </w:t>
      </w:r>
      <w:r w:rsidRPr="00691F50">
        <w:rPr>
          <w:lang w:eastAsia="zh-TW"/>
        </w:rPr>
        <w:t>the proportion of deciduous trees</w:t>
      </w:r>
      <w:r>
        <w:rPr>
          <w:lang w:eastAsia="zh-TW"/>
        </w:rPr>
        <w:t xml:space="preserve">, </w:t>
      </w:r>
      <w:r w:rsidRPr="00691F50">
        <w:rPr>
          <w:lang w:eastAsia="zh-TW"/>
        </w:rPr>
        <w:t>showed a weak positive association with richness for a single species group</w:t>
      </w:r>
      <w:r>
        <w:rPr>
          <w:lang w:eastAsia="zh-TW"/>
        </w:rPr>
        <w:t xml:space="preserve"> (</w:t>
      </w:r>
      <w:r w:rsidRPr="00691F50">
        <w:rPr>
          <w:b/>
          <w:bCs/>
          <w:lang w:eastAsia="zh-TW"/>
        </w:rPr>
        <w:t>Fig. 7</w:t>
      </w:r>
      <w:r>
        <w:rPr>
          <w:lang w:eastAsia="zh-TW"/>
        </w:rPr>
        <w:t>)</w:t>
      </w:r>
      <w:r w:rsidRPr="00691F50">
        <w:rPr>
          <w:lang w:eastAsia="zh-TW"/>
        </w:rPr>
        <w:t xml:space="preserve">. Rarefaction analyses indicated that </w:t>
      </w:r>
      <w:commentRangeStart w:id="22"/>
      <w:r w:rsidRPr="00691F50">
        <w:rPr>
          <w:lang w:eastAsia="zh-TW"/>
        </w:rPr>
        <w:t>surveying effort across study sites</w:t>
      </w:r>
      <w:commentRangeEnd w:id="22"/>
      <w:r w:rsidR="00FF6CA0">
        <w:rPr>
          <w:rStyle w:val="CommentReference"/>
        </w:rPr>
        <w:commentReference w:id="22"/>
      </w:r>
      <w:r w:rsidRPr="00691F50">
        <w:rPr>
          <w:lang w:eastAsia="zh-TW"/>
        </w:rPr>
        <w:t xml:space="preserve"> was generally sufficient, as observed richness closely approached estimated asymptotic richness</w:t>
      </w:r>
      <w:r>
        <w:rPr>
          <w:lang w:eastAsia="zh-TW"/>
        </w:rPr>
        <w:t xml:space="preserve"> (</w:t>
      </w:r>
      <w:r w:rsidRPr="00691F50">
        <w:rPr>
          <w:b/>
          <w:bCs/>
          <w:lang w:eastAsia="zh-TW"/>
        </w:rPr>
        <w:t>Fig. 3</w:t>
      </w:r>
      <w:r>
        <w:rPr>
          <w:lang w:eastAsia="zh-TW"/>
        </w:rPr>
        <w:t>)</w:t>
      </w:r>
      <w:r w:rsidRPr="00691F50">
        <w:rPr>
          <w:lang w:eastAsia="zh-TW"/>
        </w:rPr>
        <w:t xml:space="preserve">. This suggests that the number of ARU days at each site provided an adequate </w:t>
      </w:r>
      <w:r>
        <w:rPr>
          <w:lang w:eastAsia="zh-TW"/>
        </w:rPr>
        <w:t>sampling</w:t>
      </w:r>
      <w:r w:rsidRPr="00691F50">
        <w:rPr>
          <w:lang w:eastAsia="zh-TW"/>
        </w:rPr>
        <w:t xml:space="preserve"> of the local breeding songbird </w:t>
      </w:r>
      <w:r>
        <w:rPr>
          <w:lang w:eastAsia="zh-TW"/>
        </w:rPr>
        <w:t>richness</w:t>
      </w:r>
      <w:r w:rsidRPr="00691F50">
        <w:rPr>
          <w:lang w:eastAsia="zh-TW"/>
        </w:rPr>
        <w:t xml:space="preserve">, which included 40 species in total. </w:t>
      </w:r>
      <w:commentRangeStart w:id="23"/>
      <w:r w:rsidRPr="00691F50">
        <w:rPr>
          <w:lang w:eastAsia="zh-TW"/>
        </w:rPr>
        <w:t xml:space="preserve">Overall, our large-scale acoustic survey provided a </w:t>
      </w:r>
      <w:commentRangeEnd w:id="23"/>
      <w:r w:rsidR="00951039">
        <w:rPr>
          <w:rStyle w:val="CommentReference"/>
        </w:rPr>
        <w:commentReference w:id="23"/>
      </w:r>
      <w:commentRangeStart w:id="24"/>
      <w:r w:rsidRPr="00691F50">
        <w:rPr>
          <w:lang w:eastAsia="zh-TW"/>
        </w:rPr>
        <w:t>comprehensive assessment of the breeding bird community within the John Prince Research Forest in central British Columbia</w:t>
      </w:r>
      <w:commentRangeEnd w:id="24"/>
      <w:r w:rsidR="00177289">
        <w:rPr>
          <w:rStyle w:val="CommentReference"/>
        </w:rPr>
        <w:commentReference w:id="24"/>
      </w:r>
      <w:r w:rsidRPr="00691F50">
        <w:rPr>
          <w:lang w:eastAsia="zh-TW"/>
        </w:rPr>
        <w:t xml:space="preserve"> (</w:t>
      </w:r>
      <w:r w:rsidRPr="00691F50">
        <w:rPr>
          <w:b/>
          <w:bCs/>
          <w:lang w:eastAsia="zh-TW"/>
        </w:rPr>
        <w:t>Supplementary Table A</w:t>
      </w:r>
      <w:r w:rsidRPr="00691F50">
        <w:rPr>
          <w:lang w:eastAsia="zh-TW"/>
        </w:rPr>
        <w:t>).</w:t>
      </w:r>
    </w:p>
    <w:p w14:paraId="251FECA7" w14:textId="4EE873B7" w:rsidR="005A3351" w:rsidRDefault="00683488" w:rsidP="00DA390F">
      <w:pPr>
        <w:rPr>
          <w:lang w:eastAsia="zh-TW"/>
        </w:rPr>
      </w:pPr>
      <w:r w:rsidRPr="00683488">
        <w:rPr>
          <w:lang w:eastAsia="zh-TW"/>
        </w:rPr>
        <w:t xml:space="preserve">Contrary to expectations from previous studies that identified canopy covariates as key drivers of bird richness </w:t>
      </w:r>
      <w:r>
        <w:rPr>
          <w:lang w:eastAsia="zh-TW"/>
        </w:rPr>
        <w:fldChar w:fldCharType="begin"/>
      </w:r>
      <w:r>
        <w:rPr>
          <w:lang w:eastAsia="zh-TW"/>
        </w:rPr>
        <w:instrText xml:space="preserve"> ADDIN ZOTERO_ITEM CSL_CITATION {"citationID":"HQ96n7iw","properties":{"formattedCitation":"(Bakx et al. 2019)","plainCitation":"(Bakx et al. 2019)","noteIndex":0},"citationItems":[{"id":201,"uris":["http://zotero.org/users/12201677/items/3QQPRLHN"],"itemData":{"id":201,"type":"article-journal","abstract":"Aim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Pr>
          <w:lang w:eastAsia="zh-TW"/>
        </w:rPr>
        <w:fldChar w:fldCharType="separate"/>
      </w:r>
      <w:r w:rsidRPr="002258E4">
        <w:rPr>
          <w:rFonts w:cs="Times New Roman"/>
        </w:rPr>
        <w:t>(Bakx et al. 2019)</w:t>
      </w:r>
      <w:r>
        <w:rPr>
          <w:lang w:eastAsia="zh-TW"/>
        </w:rPr>
        <w:fldChar w:fldCharType="end"/>
      </w:r>
      <w:r w:rsidRPr="00683488">
        <w:rPr>
          <w:lang w:eastAsia="zh-TW"/>
        </w:rPr>
        <w:t xml:space="preserve">, LiDAR variables related to vertical canopy structure, such as average crown closure at different heights, showed limited explanatory power for asymptotic richness across all species. This discrepancy may reflect the composition of our focal community: the 40 </w:t>
      </w:r>
      <w:r w:rsidR="00CC3409">
        <w:rPr>
          <w:lang w:eastAsia="zh-TW"/>
        </w:rPr>
        <w:t xml:space="preserve">species of </w:t>
      </w:r>
      <w:r w:rsidRPr="00683488">
        <w:rPr>
          <w:lang w:eastAsia="zh-TW"/>
        </w:rPr>
        <w:t xml:space="preserve">dawn-chorus songbirds </w:t>
      </w:r>
      <w:commentRangeStart w:id="25"/>
      <w:r w:rsidRPr="00683488">
        <w:rPr>
          <w:lang w:eastAsia="zh-TW"/>
        </w:rPr>
        <w:t>occupy a range of habitat types, which may have blurred</w:t>
      </w:r>
      <w:commentRangeEnd w:id="25"/>
      <w:r w:rsidR="00357890">
        <w:rPr>
          <w:rStyle w:val="CommentReference"/>
        </w:rPr>
        <w:commentReference w:id="25"/>
      </w:r>
      <w:r w:rsidRPr="00683488">
        <w:rPr>
          <w:lang w:eastAsia="zh-TW"/>
        </w:rPr>
        <w:t xml:space="preserve"> any clear habitat association </w:t>
      </w:r>
      <w:commentRangeStart w:id="26"/>
      <w:r w:rsidRPr="00683488">
        <w:rPr>
          <w:lang w:eastAsia="zh-TW"/>
        </w:rPr>
        <w:t>in the overall model</w:t>
      </w:r>
      <w:commentRangeEnd w:id="26"/>
      <w:r w:rsidR="00C77081">
        <w:rPr>
          <w:rStyle w:val="CommentReference"/>
        </w:rPr>
        <w:commentReference w:id="26"/>
      </w:r>
      <w:r w:rsidRPr="00683488">
        <w:rPr>
          <w:lang w:eastAsia="zh-TW"/>
        </w:rPr>
        <w:t xml:space="preserve">. </w:t>
      </w:r>
      <w:r w:rsidR="00723AF4" w:rsidRPr="00723AF4">
        <w:rPr>
          <w:lang w:eastAsia="zh-TW"/>
        </w:rPr>
        <w:t xml:space="preserve">When analyzed by species groups, none of the covariates strongly predicted richness, </w:t>
      </w:r>
      <w:commentRangeStart w:id="27"/>
      <w:r w:rsidR="00723AF4" w:rsidRPr="00723AF4">
        <w:rPr>
          <w:lang w:eastAsia="zh-TW"/>
        </w:rPr>
        <w:t>as species richness was relatively similar across sites</w:t>
      </w:r>
      <w:commentRangeEnd w:id="27"/>
      <w:r w:rsidR="00F009A0">
        <w:rPr>
          <w:rStyle w:val="CommentReference"/>
        </w:rPr>
        <w:commentReference w:id="27"/>
      </w:r>
      <w:r w:rsidR="00723AF4" w:rsidRPr="00723AF4">
        <w:rPr>
          <w:lang w:eastAsia="zh-TW"/>
        </w:rPr>
        <w:t>. Specifically, the 13 species in the purple group (</w:t>
      </w:r>
      <w:r w:rsidR="00723AF4" w:rsidRPr="00723AF4">
        <w:rPr>
          <w:b/>
          <w:bCs/>
          <w:lang w:eastAsia="zh-TW"/>
        </w:rPr>
        <w:t>Fig. 6</w:t>
      </w:r>
      <w:r w:rsidR="00723AF4" w:rsidRPr="00723AF4">
        <w:rPr>
          <w:lang w:eastAsia="zh-TW"/>
        </w:rPr>
        <w:t xml:space="preserve">) occurred at nearly all </w:t>
      </w:r>
      <w:r w:rsidR="00723AF4" w:rsidRPr="00723AF4">
        <w:rPr>
          <w:lang w:eastAsia="zh-TW"/>
        </w:rPr>
        <w:lastRenderedPageBreak/>
        <w:t>sites (</w:t>
      </w:r>
      <w:r w:rsidR="00723AF4" w:rsidRPr="00723AF4">
        <w:rPr>
          <w:b/>
          <w:bCs/>
          <w:lang w:eastAsia="zh-TW"/>
        </w:rPr>
        <w:t>Fig. 7A</w:t>
      </w:r>
      <w:r w:rsidR="00723AF4" w:rsidRPr="00723AF4">
        <w:rPr>
          <w:lang w:eastAsia="zh-TW"/>
        </w:rPr>
        <w:t>), and the 6 species in the orange group (</w:t>
      </w:r>
      <w:r w:rsidR="00723AF4" w:rsidRPr="00723AF4">
        <w:rPr>
          <w:b/>
          <w:bCs/>
          <w:lang w:eastAsia="zh-TW"/>
        </w:rPr>
        <w:t>Fig. 6</w:t>
      </w:r>
      <w:r w:rsidR="00723AF4" w:rsidRPr="00723AF4">
        <w:rPr>
          <w:lang w:eastAsia="zh-TW"/>
        </w:rPr>
        <w:t>) were also widespread across sites (</w:t>
      </w:r>
      <w:r w:rsidR="00723AF4" w:rsidRPr="00723AF4">
        <w:rPr>
          <w:b/>
          <w:bCs/>
          <w:lang w:eastAsia="zh-TW"/>
        </w:rPr>
        <w:t>Fig. 7B</w:t>
      </w:r>
      <w:r w:rsidR="00723AF4" w:rsidRPr="00723AF4">
        <w:rPr>
          <w:lang w:eastAsia="zh-TW"/>
        </w:rPr>
        <w:t>), resulting in low variation in asymptotic richness</w:t>
      </w:r>
      <w:r w:rsidR="00723AF4">
        <w:rPr>
          <w:lang w:eastAsia="zh-TW"/>
        </w:rPr>
        <w:t xml:space="preserve"> across sites</w:t>
      </w:r>
      <w:r w:rsidR="00723AF4" w:rsidRPr="00723AF4">
        <w:rPr>
          <w:lang w:eastAsia="zh-TW"/>
        </w:rPr>
        <w:t>. Overall, the weak relationships between asymptotic richness and LiDAR covariates likely reflect both heterogeneous habitat preferences among target species and the generally uniform species richness across sites.</w:t>
      </w:r>
    </w:p>
    <w:p w14:paraId="6D2D26F8" w14:textId="45EA6126" w:rsidR="00723AF4" w:rsidRDefault="00723AF4" w:rsidP="00DA390F">
      <w:pPr>
        <w:rPr>
          <w:lang w:eastAsia="zh-TW"/>
        </w:rPr>
      </w:pPr>
      <w:r w:rsidRPr="00723AF4">
        <w:rPr>
          <w:lang w:eastAsia="zh-TW"/>
        </w:rPr>
        <w:t xml:space="preserve">Expanding analyses to include the full community species list could provide broader ecological insight, but presents several practical challenges. First, validating </w:t>
      </w:r>
      <w:proofErr w:type="spellStart"/>
      <w:r w:rsidRPr="00723AF4">
        <w:rPr>
          <w:lang w:eastAsia="zh-TW"/>
        </w:rPr>
        <w:t>BirdNET</w:t>
      </w:r>
      <w:proofErr w:type="spellEnd"/>
      <w:r w:rsidRPr="00723AF4">
        <w:rPr>
          <w:lang w:eastAsia="zh-TW"/>
        </w:rPr>
        <w:t xml:space="preserve"> detections requires substantial manual effort to establish species-specific thresholds </w:t>
      </w:r>
      <w:r>
        <w:rPr>
          <w:lang w:eastAsia="zh-TW"/>
        </w:rPr>
        <w:fldChar w:fldCharType="begin"/>
      </w:r>
      <w:r>
        <w:rPr>
          <w:lang w:eastAsia="zh-TW"/>
        </w:rPr>
        <w:instrText xml:space="preserve"> ADDIN ZOTERO_ITEM CSL_CITATION {"citationID":"w86gdY2o","properties":{"formattedCitation":"(Tseng et al. 2025; Wood and Kahl 2024)","plainCitation":"(Tseng et al. 2025; Wood and Kahl 2024)","noteIndex":0},"citationItems":[{"id":207,"uris":["http://zotero.org/users/12201677/items/CMZYLFQK"],"itemData":{"id":207,"type":"article-journal","abstract":"BirdNET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A."}],"accessed":{"date-parts":[["2025",6,1]]},"issued":{"date-parts":[["2025",2,25]]}}},{"id":175,"uris":["http://zotero.org/users/12201677/items/RNBTYVDQ"],"itemData":{"id":175,"type":"article-journal","abstract":"Machine learning tools capable of identifying animals by sound have proliferated, making the challenge of interpreting their outputs much more prevalent. These tools, like their predecessors, quantify prediction uncertainty with scores that tend to resemble probabilities but are actually unitless scores that are (generally) positively related to prediction accuracy in species-specific ways. BirdNET is one such tool, a freely available animal sound identification algorithm capable of identifying &gt; 6,000 species, most of them birds. We describe two ways in which BirdNET “confidence scores”—and the output scores of other detector tools—can be used appropriately to interpret BirdNET results (reviewing them down to a user-defined threshold or converting them to probabilities), and provide a step-by-step tutorial to follow these suggestions. These suggestions are complementary to common performance metrics like precision, recall, and receiver operating characteristic. BirdNET can be a powerful tool for acoustic-based biodiversity research, but its utility depends on the careful use and interpretation of its outputs.","container-title":"Journal of Ornithology","DOI":"10.1007/s10336-024-02144-5","ISSN":"2193-7206","issue":"3","journalAbbreviation":"J Ornithol","language":"en","page":"777-782","source":"Springer Link","title":"Guidelines for appropriate use of BirdNET scores and other detector outputs","volume":"165","author":[{"family":"Wood","given":"Connor M."},{"family":"Kahl","given":"Stefan"}],"issued":{"date-parts":[["2024",7,1]]}}}],"schema":"https://github.com/citation-style-language/schema/raw/master/csl-citation.json"} </w:instrText>
      </w:r>
      <w:r>
        <w:rPr>
          <w:lang w:eastAsia="zh-TW"/>
        </w:rPr>
        <w:fldChar w:fldCharType="separate"/>
      </w:r>
      <w:r w:rsidRPr="008B34DE">
        <w:rPr>
          <w:rFonts w:cs="Times New Roman"/>
        </w:rPr>
        <w:t>(Tseng et al. 2025; Wood and Kahl 2024)</w:t>
      </w:r>
      <w:r>
        <w:rPr>
          <w:lang w:eastAsia="zh-TW"/>
        </w:rPr>
        <w:fldChar w:fldCharType="end"/>
      </w:r>
      <w:r w:rsidRPr="007B448F">
        <w:rPr>
          <w:lang w:eastAsia="zh-TW"/>
        </w:rPr>
        <w:t>.</w:t>
      </w:r>
      <w:r w:rsidRPr="00723AF4">
        <w:rPr>
          <w:lang w:eastAsia="zh-TW"/>
        </w:rPr>
        <w:t xml:space="preserve"> Based on our workflow (see </w:t>
      </w:r>
      <w:r w:rsidRPr="00723AF4">
        <w:rPr>
          <w:b/>
          <w:bCs/>
          <w:lang w:eastAsia="zh-TW"/>
        </w:rPr>
        <w:t>Methods</w:t>
      </w:r>
      <w:r w:rsidRPr="00723AF4">
        <w:rPr>
          <w:lang w:eastAsia="zh-TW"/>
        </w:rPr>
        <w:t xml:space="preserve">), validating 360 song segments per species took approximately 4–8 hours, depending on factors such as vocal repertoire overlap (e.g., Varied Thrush vs. White-throated Sparrow; Alder Flycatcher vs. Hammond’s Flycatcher), frequency characteristics (e.g., the high-pitched songs of Brown Creeper and Golden-crowned Kinglet), and call length (e.g., short warbler calls). Scaling this process to 122 species would require roughly 100 person-days of effort. Second, even when focusing only on breeding songbirds, our results showed that LiDAR covariates were generally non-significant due to heterogeneous habitat preferences among species. Expanding the analysis to the full species list would </w:t>
      </w:r>
      <w:r w:rsidR="006066D5">
        <w:rPr>
          <w:lang w:eastAsia="zh-TW"/>
        </w:rPr>
        <w:t>probably</w:t>
      </w:r>
      <w:r w:rsidR="006066D5" w:rsidRPr="00723AF4">
        <w:rPr>
          <w:lang w:eastAsia="zh-TW"/>
        </w:rPr>
        <w:t xml:space="preserve"> </w:t>
      </w:r>
      <w:r w:rsidRPr="00723AF4">
        <w:rPr>
          <w:lang w:eastAsia="zh-TW"/>
        </w:rPr>
        <w:t>further obscure any trends, requiring more complex models to disentangle covariate associations. Focusing on a subgroup of the community</w:t>
      </w:r>
      <w:r>
        <w:rPr>
          <w:lang w:eastAsia="zh-TW"/>
        </w:rPr>
        <w:t xml:space="preserve">, </w:t>
      </w:r>
      <w:r w:rsidRPr="00723AF4">
        <w:rPr>
          <w:lang w:eastAsia="zh-TW"/>
        </w:rPr>
        <w:t>the breeding songbirds</w:t>
      </w:r>
      <w:commentRangeStart w:id="28"/>
      <w:r>
        <w:rPr>
          <w:lang w:eastAsia="zh-TW"/>
        </w:rPr>
        <w:t xml:space="preserve">, </w:t>
      </w:r>
      <w:r w:rsidRPr="00723AF4">
        <w:rPr>
          <w:lang w:eastAsia="zh-TW"/>
        </w:rPr>
        <w:t>thus allows for a clearer understanding of the relationships between habitat structure and species richness</w:t>
      </w:r>
      <w:commentRangeEnd w:id="28"/>
      <w:r w:rsidR="0071015E">
        <w:rPr>
          <w:rStyle w:val="CommentReference"/>
        </w:rPr>
        <w:commentReference w:id="28"/>
      </w:r>
      <w:r w:rsidRPr="00723AF4">
        <w:rPr>
          <w:lang w:eastAsia="zh-TW"/>
        </w:rPr>
        <w:t>.</w:t>
      </w:r>
    </w:p>
    <w:p w14:paraId="708AC95C" w14:textId="7E0E246C" w:rsidR="008B445E" w:rsidRDefault="00FA3C60" w:rsidP="00DA390F">
      <w:pPr>
        <w:rPr>
          <w:lang w:eastAsia="zh-TW"/>
        </w:rPr>
      </w:pPr>
      <w:r w:rsidRPr="00FA3C60">
        <w:rPr>
          <w:lang w:eastAsia="zh-TW"/>
        </w:rPr>
        <w:t xml:space="preserve">One potential approach to reduce the validation effort and enable richness analyses across all species is the use of universal thresholds </w:t>
      </w:r>
      <w:r>
        <w:rPr>
          <w:lang w:eastAsia="zh-TW"/>
        </w:rPr>
        <w:fldChar w:fldCharType="begin"/>
      </w:r>
      <w:r>
        <w:rPr>
          <w:lang w:eastAsia="zh-TW"/>
        </w:rPr>
        <w:instrText xml:space="preserve"> ADDIN ZOTERO_ITEM CSL_CITATION {"citationID":"Iv6UQLsO","properties":{"formattedCitation":"(Tseng et al. 2025)","plainCitation":"(Tseng et al. 2025)","noteIndex":0},"citationItems":[{"id":207,"uris":["http://zotero.org/users/12201677/items/CMZYLFQK"],"itemData":{"id":207,"type":"article-journal","abstract":"BirdNET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Pr>
          <w:lang w:eastAsia="zh-TW"/>
        </w:rPr>
        <w:fldChar w:fldCharType="separate"/>
      </w:r>
      <w:r w:rsidRPr="008B34DE">
        <w:rPr>
          <w:rFonts w:cs="Times New Roman"/>
        </w:rPr>
        <w:t>(Tseng et al. 2025)</w:t>
      </w:r>
      <w:r>
        <w:rPr>
          <w:lang w:eastAsia="zh-TW"/>
        </w:rPr>
        <w:fldChar w:fldCharType="end"/>
      </w:r>
      <w:r w:rsidRPr="00FA3C60">
        <w:rPr>
          <w:lang w:eastAsia="zh-TW"/>
        </w:rPr>
        <w:t xml:space="preserve">, which apply a standardized </w:t>
      </w:r>
      <w:proofErr w:type="spellStart"/>
      <w:r w:rsidRPr="00FA3C60">
        <w:rPr>
          <w:lang w:eastAsia="zh-TW"/>
        </w:rPr>
        <w:lastRenderedPageBreak/>
        <w:t>BirdNET</w:t>
      </w:r>
      <w:proofErr w:type="spellEnd"/>
      <w:r w:rsidRPr="00FA3C60">
        <w:rPr>
          <w:lang w:eastAsia="zh-TW"/>
        </w:rPr>
        <w:t xml:space="preserve"> confidence threshold across species and aggregate results over longer temporal windows. Recent studies suggest that this strategy can yield community-level estimates comparable to expert validation while minimizing manual effort </w:t>
      </w:r>
      <w:r>
        <w:rPr>
          <w:lang w:eastAsia="zh-TW"/>
        </w:rPr>
        <w:fldChar w:fldCharType="begin"/>
      </w:r>
      <w:r>
        <w:rPr>
          <w:lang w:eastAsia="zh-TW"/>
        </w:rPr>
        <w:instrText xml:space="preserve"> ADDIN ZOTERO_ITEM CSL_CITATION {"citationID":"NMTC5ohV","properties":{"formattedCitation":"(Fairbairn et al. 2025)","plainCitation":"(Fairbairn et al. 2025)","noteIndex":0},"citationItems":[{"id":271,"uris":["http://zotero.org/users/12201677/items/EV5W356M"],"itemData":{"id":271,"type":"article-journal","abstract":"BirdNET has become a leading tool for recognising bird species in audio recordings. However, its applicability in ecological research has been questioned over the sometimes large number of species falsely identified. Using species-specific confidence thresholds has been identified as a powerful approach to solving this issue. However, determining these thresholds is time and resource-consuming. While optimising the parameter setting of the algorithm could be an alternative strategy, the effect of parameter settings on the algorithm’s performance is not well understood. Here, we compared the species identification of BirdNET against expert identification using an acoustic dataset from a single site in Munich, Germany. The performance of BirdNET was evaluated using three performance metrics: precision, recall, and F1-score, using 24 combinations of the parameters: week, sensitivity, and overlap at four temporal aggregations (pooling of data across time intervals). We found that BirdNET performance varied widely depending on parameter settings (0.46–0.84). When given more data (higher temporal aggregation) and with tuned parameters, BirdNET came close to matching the expert identification (F1 score = 0.84). While BirdNET missed five species of the 23 species identified by the experts, our confirmation test revealed that BirdNET also found one species missed by the experts. To understand how each parameter affects F1 score, we trained linear mixed effects models. Our models showed that the confidence threshold had the strongest effect on the F1 score (p &lt; 0.001) and significantly interacted with temporal aggregation, sensitivity, and overlap. Our results showed that while there are still limitations, using appropriate parameter settings, aggregating results over longer periods and undertaking some basic validation, BirdNET can yield results comparable to experts without the need for time-consuming estimation of species-specific thresholds.","container-title":"PLOS ONE","DOI":"10.1371/journal.pone.0330836","ISSN":"1932-6203","issue":"9","journalAbbreviation":"PLOS ONE","language":"en","note":"publisher: Public Library of Science","page":"e0330836","source":"PLoS Journals","title":"BirdNET can be as good as experts for acoustic bird monitoring in a European city","volume":"20","author":[{"family":"Fairbairn","given":"Andrew J."},{"family":"Burmeister","given":"Josija-Simeon"},{"family":"Weisser","given":"Wolfgang W."},{"family":"Meyer","given":"Sebastian T."}],"issued":{"date-parts":[["2025",9,11]]}}}],"schema":"https://github.com/citation-style-language/schema/raw/master/csl-citation.json"} </w:instrText>
      </w:r>
      <w:r>
        <w:rPr>
          <w:lang w:eastAsia="zh-TW"/>
        </w:rPr>
        <w:fldChar w:fldCharType="separate"/>
      </w:r>
      <w:r w:rsidRPr="008B34DE">
        <w:rPr>
          <w:rFonts w:cs="Times New Roman"/>
        </w:rPr>
        <w:t>(Fairbairn et al. 2025)</w:t>
      </w:r>
      <w:r>
        <w:rPr>
          <w:lang w:eastAsia="zh-TW"/>
        </w:rPr>
        <w:fldChar w:fldCharType="end"/>
      </w:r>
      <w:r w:rsidRPr="00FA3C60">
        <w:rPr>
          <w:lang w:eastAsia="zh-TW"/>
        </w:rPr>
        <w:t xml:space="preserve">. However, universal thresholds bypass species-specific error assessment, and their outputs should therefore be interpreted with caution. Without explicit quantification of precision or detection probability, such thresholds may be most appropriate for coarse-resolution analyses, where presence–absence data are aggregated over broad spatial or temporal scales </w:t>
      </w:r>
      <w:r>
        <w:rPr>
          <w:lang w:eastAsia="zh-TW"/>
        </w:rPr>
        <w:fldChar w:fldCharType="begin"/>
      </w:r>
      <w:r>
        <w:rPr>
          <w:lang w:eastAsia="zh-TW"/>
        </w:rPr>
        <w:instrText xml:space="preserve"> ADDIN ZOTERO_ITEM CSL_CITATION {"citationID":"NMTC5ohV","properties":{"formattedCitation":"(Fairbairn et al. 2025)","plainCitation":"(Fairbairn et al. 2025)","noteIndex":0},"citationItems":[{"id":271,"uris":["http://zotero.org/users/12201677/items/EV5W356M"],"itemData":{"id":271,"type":"article-journal","abstract":"BirdNET has become a leading tool for recognising bird species in audio recordings. However, its applicability in ecological research has been questioned over the sometimes large number of species falsely identified. Using species-specific confidence thresholds has been identified as a powerful approach to solving this issue. However, determining these thresholds is time and resource-consuming. While optimising the parameter setting of the algorithm could be an alternative strategy, the effect of parameter settings on the algorithm’s performance is not well understood. Here, we compared the species identification of BirdNET against expert identification using an acoustic dataset from a single site in Munich, Germany. The performance of BirdNET was evaluated using three performance metrics: precision, recall, and F1-score, using 24 combinations of the parameters: week, sensitivity, and overlap at four temporal aggregations (pooling of data across time intervals). We found that BirdNET performance varied widely depending on parameter settings (0.46–0.84). When given more data (higher temporal aggregation) and with tuned parameters, BirdNET came close to matching the expert identification (F1 score = 0.84). While BirdNET missed five species of the 23 species identified by the experts, our confirmation test revealed that BirdNET also found one species missed by the experts. To understand how each parameter affects F1 score, we trained linear mixed effects models. Our models showed that the confidence threshold had the strongest effect on the F1 score (p &lt; 0.001) and significantly interacted with temporal aggregation, sensitivity, and overlap. Our results showed that while there are still limitations, using appropriate parameter settings, aggregating results over longer periods and undertaking some basic validation, BirdNET can yield results comparable to experts without the need for time-consuming estimation of species-specific thresholds.","container-title":"PLOS ONE","DOI":"10.1371/journal.pone.0330836","ISSN":"1932-6203","issue":"9","journalAbbreviation":"PLOS ONE","language":"en","note":"publisher: Public Library of Science","page":"e0330836","source":"PLoS Journals","title":"BirdNET can be as good as experts for acoustic bird monitoring in a European city","volume":"20","author":[{"family":"Fairbairn","given":"Andrew J."},{"family":"Burmeister","given":"Josija-Simeon"},{"family":"Weisser","given":"Wolfgang W."},{"family":"Meyer","given":"Sebastian T."}],"issued":{"date-parts":[["2025",9,11]]}}}],"schema":"https://github.com/citation-style-language/schema/raw/master/csl-citation.json"} </w:instrText>
      </w:r>
      <w:r>
        <w:rPr>
          <w:lang w:eastAsia="zh-TW"/>
        </w:rPr>
        <w:fldChar w:fldCharType="separate"/>
      </w:r>
      <w:r w:rsidRPr="008B34DE">
        <w:rPr>
          <w:rFonts w:cs="Times New Roman"/>
        </w:rPr>
        <w:t>(Fairbairn et al. 2025)</w:t>
      </w:r>
      <w:r>
        <w:rPr>
          <w:lang w:eastAsia="zh-TW"/>
        </w:rPr>
        <w:fldChar w:fldCharType="end"/>
      </w:r>
      <w:r>
        <w:rPr>
          <w:lang w:eastAsia="zh-TW"/>
        </w:rPr>
        <w:t>.</w:t>
      </w:r>
    </w:p>
    <w:p w14:paraId="75353D2B" w14:textId="05160AD7" w:rsidR="00F15CB9" w:rsidRPr="008B445E" w:rsidRDefault="001F6F24" w:rsidP="008B445E">
      <w:pPr>
        <w:rPr>
          <w:lang w:eastAsia="zh-TW"/>
        </w:rPr>
      </w:pPr>
      <w:r w:rsidRPr="001F6F24">
        <w:rPr>
          <w:lang w:eastAsia="zh-TW"/>
        </w:rPr>
        <w:t xml:space="preserve">In conclusion, our findings showed </w:t>
      </w:r>
      <w:r>
        <w:rPr>
          <w:lang w:eastAsia="zh-TW"/>
        </w:rPr>
        <w:t>none of the LiDAR covariate was strongly associated with the breeding songbird richness, resulting from the</w:t>
      </w:r>
      <w:r w:rsidRPr="001F6F24">
        <w:rPr>
          <w:lang w:eastAsia="zh-TW"/>
        </w:rPr>
        <w:t xml:space="preserve"> breeding songbirds in the study area exhibit varied habitat associations, and breeding songbird richness was generally similar across </w:t>
      </w:r>
      <w:commentRangeStart w:id="29"/>
      <w:r w:rsidRPr="001F6F24">
        <w:rPr>
          <w:lang w:eastAsia="zh-TW"/>
        </w:rPr>
        <w:t>sites</w:t>
      </w:r>
      <w:commentRangeEnd w:id="29"/>
      <w:r w:rsidR="00C25AA2">
        <w:rPr>
          <w:rStyle w:val="CommentReference"/>
        </w:rPr>
        <w:commentReference w:id="29"/>
      </w:r>
      <w:r w:rsidRPr="001F6F24">
        <w:rPr>
          <w:lang w:eastAsia="zh-TW"/>
        </w:rPr>
        <w:t xml:space="preserve">. Strategies such as universal thresholds </w:t>
      </w:r>
      <w:r w:rsidR="00CD0E13">
        <w:rPr>
          <w:lang w:eastAsia="zh-TW"/>
        </w:rPr>
        <w:t>could</w:t>
      </w:r>
      <w:r w:rsidR="00CD0E13" w:rsidRPr="001F6F24">
        <w:rPr>
          <w:lang w:eastAsia="zh-TW"/>
        </w:rPr>
        <w:t xml:space="preserve"> </w:t>
      </w:r>
      <w:r w:rsidRPr="001F6F24">
        <w:rPr>
          <w:lang w:eastAsia="zh-TW"/>
        </w:rPr>
        <w:t xml:space="preserve">help facilitate broader community-level analyses, but they must be applied carefully due to the lack of species-specific error assessment. Future research could expand beyond richness to include other biodiversity metrics, such as evenness and abundance, though deriving these </w:t>
      </w:r>
      <w:r w:rsidR="005602F7">
        <w:rPr>
          <w:lang w:eastAsia="zh-TW"/>
        </w:rPr>
        <w:t xml:space="preserve">metrics </w:t>
      </w:r>
      <w:r w:rsidRPr="001F6F24">
        <w:rPr>
          <w:lang w:eastAsia="zh-TW"/>
        </w:rPr>
        <w:t xml:space="preserve">from ARU data should be approached with </w:t>
      </w:r>
      <w:commentRangeStart w:id="30"/>
      <w:r w:rsidRPr="001F6F24">
        <w:rPr>
          <w:lang w:eastAsia="zh-TW"/>
        </w:rPr>
        <w:t>caution</w:t>
      </w:r>
      <w:commentRangeEnd w:id="30"/>
      <w:r w:rsidR="00152269">
        <w:rPr>
          <w:rStyle w:val="CommentReference"/>
        </w:rPr>
        <w:commentReference w:id="30"/>
      </w:r>
      <w:r w:rsidRPr="001F6F24">
        <w:rPr>
          <w:lang w:eastAsia="zh-TW"/>
        </w:rPr>
        <w:t xml:space="preserve">. As acoustic monitoring becomes increasingly widespread for large-scale biodiversity assessments, the development of clear guidelines for using ARU-derived data is highly recommended. Such guidelines could include standardized procedures for generating species lists (as in our </w:t>
      </w:r>
      <w:r w:rsidRPr="001F6F24">
        <w:rPr>
          <w:b/>
          <w:bCs/>
          <w:lang w:eastAsia="zh-TW"/>
        </w:rPr>
        <w:t>Methods</w:t>
      </w:r>
      <w:r w:rsidRPr="001F6F24">
        <w:rPr>
          <w:lang w:eastAsia="zh-TW"/>
        </w:rPr>
        <w:t>), estimating richness across sites (e.g., using asymptotic richness), and deriving relative abundance for single or multiple species. Implementing these standardized practices will help ensure that acoustic monitoring can reliably inform biodiversity conservation and forest management decisions</w:t>
      </w:r>
      <w:r w:rsidR="00A70D24">
        <w:rPr>
          <w:rFonts w:hint="eastAsia"/>
          <w:lang w:eastAsia="zh-TW"/>
        </w:rPr>
        <w:t>.</w:t>
      </w:r>
      <w:r w:rsidR="00F15CB9">
        <w:rPr>
          <w:lang w:val="en-US"/>
        </w:rPr>
        <w:br w:type="page"/>
      </w:r>
    </w:p>
    <w:p w14:paraId="2D15DAF7" w14:textId="7D5306B5" w:rsidR="00B725F5" w:rsidRDefault="00301A44" w:rsidP="004B5EBC">
      <w:pPr>
        <w:pStyle w:val="Heading1"/>
        <w:rPr>
          <w:lang w:val="en-US"/>
        </w:rPr>
      </w:pPr>
      <w:r w:rsidRPr="00301A44">
        <w:rPr>
          <w:lang w:val="en-US"/>
        </w:rPr>
        <w:lastRenderedPageBreak/>
        <w:t>Literature cited</w:t>
      </w:r>
    </w:p>
    <w:p w14:paraId="20ABE295" w14:textId="77777777" w:rsidR="008B34DE" w:rsidRPr="008B34DE" w:rsidRDefault="00F15CB9" w:rsidP="008B34DE">
      <w:pPr>
        <w:pStyle w:val="Bibliography"/>
        <w:rPr>
          <w:rFonts w:cs="Times New Roman"/>
        </w:rPr>
      </w:pPr>
      <w:r>
        <w:rPr>
          <w:lang w:val="en-US"/>
        </w:rPr>
        <w:fldChar w:fldCharType="begin"/>
      </w:r>
      <w:r w:rsidR="00CC2D62">
        <w:rPr>
          <w:lang w:val="en-US"/>
        </w:rPr>
        <w:instrText xml:space="preserve"> ADDIN ZOTERO_BIBL {"uncited":[],"omitted":[],"custom":[]} CSL_BIBLIOGRAPHY </w:instrText>
      </w:r>
      <w:r>
        <w:rPr>
          <w:lang w:val="en-US"/>
        </w:rPr>
        <w:fldChar w:fldCharType="separate"/>
      </w:r>
      <w:r w:rsidR="008B34DE" w:rsidRPr="008B34DE">
        <w:rPr>
          <w:rFonts w:cs="Times New Roman"/>
        </w:rPr>
        <w:t xml:space="preserve">Bakx, Tristan R. M., Zsófia Koma, Arie C. Seijmonsbergen, and W. Daniel Kissling. 2019. “Use and Categorization of Light Detection and Ranging Vegetation Metrics in Avian Diversity and Species Distribution Research.” </w:t>
      </w:r>
      <w:r w:rsidR="008B34DE" w:rsidRPr="008B34DE">
        <w:rPr>
          <w:rFonts w:cs="Times New Roman"/>
          <w:i/>
          <w:iCs/>
        </w:rPr>
        <w:t>Diversity and Distributions</w:t>
      </w:r>
      <w:r w:rsidR="008B34DE" w:rsidRPr="008B34DE">
        <w:rPr>
          <w:rFonts w:cs="Times New Roman"/>
        </w:rPr>
        <w:t xml:space="preserve"> 25 (7): 1045–59. https://doi.org/10.1111/ddi.12915.</w:t>
      </w:r>
    </w:p>
    <w:p w14:paraId="7D2031C9" w14:textId="77777777" w:rsidR="008B34DE" w:rsidRPr="008B34DE" w:rsidRDefault="008B34DE" w:rsidP="008B34DE">
      <w:pPr>
        <w:pStyle w:val="Bibliography"/>
        <w:rPr>
          <w:rFonts w:cs="Times New Roman"/>
        </w:rPr>
      </w:pPr>
      <w:r w:rsidRPr="008B34DE">
        <w:rPr>
          <w:rFonts w:cs="Times New Roman"/>
        </w:rPr>
        <w:t xml:space="preserve">Bartoń, Kamil. 2025. </w:t>
      </w:r>
      <w:r w:rsidRPr="008B34DE">
        <w:rPr>
          <w:rFonts w:cs="Times New Roman"/>
          <w:i/>
          <w:iCs/>
        </w:rPr>
        <w:t>MuMIn: Multi-Model Inference</w:t>
      </w:r>
      <w:r w:rsidRPr="008B34DE">
        <w:rPr>
          <w:rFonts w:cs="Times New Roman"/>
        </w:rPr>
        <w:t>. V. 1.48.11. Released April 1. https://cran.r-project.org/web/packages/MuMIn/index.html.</w:t>
      </w:r>
    </w:p>
    <w:p w14:paraId="5722ED0C" w14:textId="77777777" w:rsidR="008B34DE" w:rsidRPr="008B34DE" w:rsidRDefault="008B34DE" w:rsidP="008B34DE">
      <w:pPr>
        <w:pStyle w:val="Bibliography"/>
        <w:rPr>
          <w:rFonts w:cs="Times New Roman"/>
        </w:rPr>
      </w:pPr>
      <w:r w:rsidRPr="008B34DE">
        <w:rPr>
          <w:rFonts w:cs="Times New Roman"/>
        </w:rPr>
        <w:t xml:space="preserve">Billerman, S. M., B. K. Keeney, G. M. Kirwan, F. Medrano, N. D. Sly, and M. G. Smith. 2025. </w:t>
      </w:r>
      <w:r w:rsidRPr="008B34DE">
        <w:rPr>
          <w:rFonts w:cs="Times New Roman"/>
          <w:i/>
          <w:iCs/>
        </w:rPr>
        <w:t>Birds of the World</w:t>
      </w:r>
      <w:r w:rsidRPr="008B34DE">
        <w:rPr>
          <w:rFonts w:cs="Times New Roman"/>
        </w:rPr>
        <w:t>. Cornell Laboratory of Ornithology. https://doi.org/10.2173/bow.</w:t>
      </w:r>
    </w:p>
    <w:p w14:paraId="71ECB71A" w14:textId="77777777" w:rsidR="008B34DE" w:rsidRPr="008B34DE" w:rsidRDefault="008B34DE" w:rsidP="008B34DE">
      <w:pPr>
        <w:pStyle w:val="Bibliography"/>
        <w:rPr>
          <w:rFonts w:cs="Times New Roman"/>
        </w:rPr>
      </w:pPr>
      <w:r w:rsidRPr="008B34DE">
        <w:rPr>
          <w:rFonts w:cs="Times New Roman"/>
        </w:rPr>
        <w:t xml:space="preserve">BirdNET Team. (2021) 2025. </w:t>
      </w:r>
      <w:r w:rsidRPr="008B34DE">
        <w:rPr>
          <w:rFonts w:cs="Times New Roman"/>
          <w:i/>
          <w:iCs/>
        </w:rPr>
        <w:t>BirdNET-Analyzer</w:t>
      </w:r>
      <w:r w:rsidRPr="008B34DE">
        <w:rPr>
          <w:rFonts w:cs="Times New Roman"/>
        </w:rPr>
        <w:t>. Python. September 22, released. https://github.com/birdnet-team/BirdNET-Analyzer.</w:t>
      </w:r>
    </w:p>
    <w:p w14:paraId="2139672B" w14:textId="77777777" w:rsidR="008B34DE" w:rsidRPr="008B34DE" w:rsidRDefault="008B34DE" w:rsidP="008B34DE">
      <w:pPr>
        <w:pStyle w:val="Bibliography"/>
        <w:rPr>
          <w:rFonts w:cs="Times New Roman"/>
        </w:rPr>
      </w:pPr>
      <w:r w:rsidRPr="008B34DE">
        <w:rPr>
          <w:rFonts w:cs="Times New Roman"/>
        </w:rPr>
        <w:t xml:space="preserve">Bradbury, Richard B., Ross A. Hill, David C. Mason, et al. 2005. “Modelling Relationships between Birds and Vegetation Structure Using Airborne LiDAR Data: A Review with Case Studies from Agricultural and Woodland Environments.” </w:t>
      </w:r>
      <w:r w:rsidRPr="008B34DE">
        <w:rPr>
          <w:rFonts w:cs="Times New Roman"/>
          <w:i/>
          <w:iCs/>
        </w:rPr>
        <w:t>Ibis</w:t>
      </w:r>
      <w:r w:rsidRPr="008B34DE">
        <w:rPr>
          <w:rFonts w:cs="Times New Roman"/>
        </w:rPr>
        <w:t xml:space="preserve"> 147 (3): 443–52. https://doi.org/10.1111/j.1474-919x.2005.00438.x.</w:t>
      </w:r>
    </w:p>
    <w:p w14:paraId="3237A6E0" w14:textId="77777777" w:rsidR="008B34DE" w:rsidRPr="008B34DE" w:rsidRDefault="008B34DE" w:rsidP="008B34DE">
      <w:pPr>
        <w:pStyle w:val="Bibliography"/>
        <w:rPr>
          <w:rFonts w:cs="Times New Roman"/>
        </w:rPr>
      </w:pPr>
      <w:r w:rsidRPr="008B34DE">
        <w:rPr>
          <w:rFonts w:cs="Times New Roman"/>
        </w:rPr>
        <w:t xml:space="preserve">Chao, Anne, Nicholas J. Gotelli, T. C. Hsieh, et al. 2014. “Rarefaction and Extrapolation with Hill Numbers: A Framework for Sampling and Estimation in Species Diversity Studies.” </w:t>
      </w:r>
      <w:r w:rsidRPr="008B34DE">
        <w:rPr>
          <w:rFonts w:cs="Times New Roman"/>
          <w:i/>
          <w:iCs/>
        </w:rPr>
        <w:t>Ecological Monographs</w:t>
      </w:r>
      <w:r w:rsidRPr="008B34DE">
        <w:rPr>
          <w:rFonts w:cs="Times New Roman"/>
        </w:rPr>
        <w:t xml:space="preserve"> 84 (1): 45–67. https://doi.org/10.1890/13-0133.1.</w:t>
      </w:r>
    </w:p>
    <w:p w14:paraId="1C09B971" w14:textId="77777777" w:rsidR="008B34DE" w:rsidRPr="008B34DE" w:rsidRDefault="008B34DE" w:rsidP="008B34DE">
      <w:pPr>
        <w:pStyle w:val="Bibliography"/>
        <w:rPr>
          <w:rFonts w:cs="Times New Roman"/>
        </w:rPr>
      </w:pPr>
      <w:r w:rsidRPr="008B34DE">
        <w:rPr>
          <w:rFonts w:cs="Times New Roman"/>
        </w:rPr>
        <w:t xml:space="preserve">Culbert, Patrick D., Volker C. Radeloff, Curtis H. Flather, Josef M. Kellndorfer, Chadwick D. Rittenhouse, and Anna M. Pidgeon. 2013. “The Influence of Vertical and Horizontal Habitat Structure on Nationwide Patterns of Avian Biodiversity.” </w:t>
      </w:r>
      <w:r w:rsidRPr="008B34DE">
        <w:rPr>
          <w:rFonts w:cs="Times New Roman"/>
          <w:i/>
          <w:iCs/>
        </w:rPr>
        <w:t>The Auk</w:t>
      </w:r>
      <w:r w:rsidRPr="008B34DE">
        <w:rPr>
          <w:rFonts w:cs="Times New Roman"/>
        </w:rPr>
        <w:t xml:space="preserve"> 130 (4): 656–65. https://doi.org/10.1525/auk.2013.13007.</w:t>
      </w:r>
    </w:p>
    <w:p w14:paraId="3C1BE444" w14:textId="77777777" w:rsidR="008B34DE" w:rsidRPr="008B34DE" w:rsidRDefault="008B34DE" w:rsidP="008B34DE">
      <w:pPr>
        <w:pStyle w:val="Bibliography"/>
        <w:rPr>
          <w:rFonts w:cs="Times New Roman"/>
        </w:rPr>
      </w:pPr>
      <w:r w:rsidRPr="008B34DE">
        <w:rPr>
          <w:rFonts w:cs="Times New Roman"/>
        </w:rPr>
        <w:t>Davidson, P.J.A., R.J. Cannings, A.R. Couturier, D. Lepage, and C.M. Di Corrado. 2015. “The Atlas of the Breeding Birds of British Columbia, 2008-2012.” https://www.birdatlas.bc.ca/.</w:t>
      </w:r>
    </w:p>
    <w:p w14:paraId="1510D1BB" w14:textId="77777777" w:rsidR="008B34DE" w:rsidRPr="008B34DE" w:rsidRDefault="008B34DE" w:rsidP="008B34DE">
      <w:pPr>
        <w:pStyle w:val="Bibliography"/>
        <w:rPr>
          <w:rFonts w:cs="Times New Roman"/>
        </w:rPr>
      </w:pPr>
      <w:r w:rsidRPr="008B34DE">
        <w:rPr>
          <w:rFonts w:cs="Times New Roman"/>
        </w:rPr>
        <w:t xml:space="preserve">Fairbairn, Andrew J., Josija-Simeon Burmeister, Wolfgang W. Weisser, and Sebastian T. Meyer. 2025. “BirdNET Can Be as Good as Experts for Acoustic Bird Monitoring in a European City.” </w:t>
      </w:r>
      <w:r w:rsidRPr="008B34DE">
        <w:rPr>
          <w:rFonts w:cs="Times New Roman"/>
          <w:i/>
          <w:iCs/>
        </w:rPr>
        <w:t>PLOS ONE</w:t>
      </w:r>
      <w:r w:rsidRPr="008B34DE">
        <w:rPr>
          <w:rFonts w:cs="Times New Roman"/>
        </w:rPr>
        <w:t xml:space="preserve"> 20 (9): e0330836. https://doi.org/10.1371/journal.pone.0330836.</w:t>
      </w:r>
    </w:p>
    <w:p w14:paraId="414AC248" w14:textId="77777777" w:rsidR="008B34DE" w:rsidRPr="008B34DE" w:rsidRDefault="008B34DE" w:rsidP="008B34DE">
      <w:pPr>
        <w:pStyle w:val="Bibliography"/>
        <w:rPr>
          <w:rFonts w:cs="Times New Roman"/>
        </w:rPr>
      </w:pPr>
      <w:r w:rsidRPr="008B34DE">
        <w:rPr>
          <w:rFonts w:cs="Times New Roman"/>
        </w:rPr>
        <w:t xml:space="preserve">Francis, Anthony P., and David J. Currie. 2003. “A Globally Consistent Richness‐Climate Relationship for Angiosperms.” </w:t>
      </w:r>
      <w:r w:rsidRPr="008B34DE">
        <w:rPr>
          <w:rFonts w:cs="Times New Roman"/>
          <w:i/>
          <w:iCs/>
        </w:rPr>
        <w:t>The American Naturalist</w:t>
      </w:r>
      <w:r w:rsidRPr="008B34DE">
        <w:rPr>
          <w:rFonts w:cs="Times New Roman"/>
        </w:rPr>
        <w:t xml:space="preserve"> 161 (4): 523–36. https://doi.org/10.1086/368223.</w:t>
      </w:r>
    </w:p>
    <w:p w14:paraId="6C0C2BB4" w14:textId="77777777" w:rsidR="008B34DE" w:rsidRPr="008B34DE" w:rsidRDefault="008B34DE" w:rsidP="008B34DE">
      <w:pPr>
        <w:pStyle w:val="Bibliography"/>
        <w:rPr>
          <w:rFonts w:cs="Times New Roman"/>
        </w:rPr>
      </w:pPr>
      <w:r w:rsidRPr="008B34DE">
        <w:rPr>
          <w:rFonts w:cs="Times New Roman"/>
        </w:rPr>
        <w:t xml:space="preserve">Gottschalk, T. K., F. Huettmann, and M. Ehlers. 2005. “Review Article: Thirty Years of Analysing and Modelling Avian Habitat Relationships Using Satellite Imagery Data: A Review.” </w:t>
      </w:r>
      <w:r w:rsidRPr="008B34DE">
        <w:rPr>
          <w:rFonts w:cs="Times New Roman"/>
          <w:i/>
          <w:iCs/>
        </w:rPr>
        <w:t>International Journal of Remote Sensing</w:t>
      </w:r>
      <w:r w:rsidRPr="008B34DE">
        <w:rPr>
          <w:rFonts w:cs="Times New Roman"/>
        </w:rPr>
        <w:t xml:space="preserve"> 26 (12): 2631–56. https://doi.org/10.1080/01431160512331338041.</w:t>
      </w:r>
    </w:p>
    <w:p w14:paraId="29F599A5" w14:textId="77777777" w:rsidR="008B34DE" w:rsidRPr="008B34DE" w:rsidRDefault="008B34DE" w:rsidP="008B34DE">
      <w:pPr>
        <w:pStyle w:val="Bibliography"/>
        <w:rPr>
          <w:rFonts w:cs="Times New Roman"/>
        </w:rPr>
      </w:pPr>
      <w:r w:rsidRPr="008B34DE">
        <w:rPr>
          <w:rFonts w:cs="Times New Roman"/>
        </w:rPr>
        <w:lastRenderedPageBreak/>
        <w:t xml:space="preserve">Hawkins, Bradford A., Richard Field, Howard V. Cornell, et al. 2003. “Energy, Water, and Broad-Scale Geographic Patterns of Species Richness.” </w:t>
      </w:r>
      <w:r w:rsidRPr="008B34DE">
        <w:rPr>
          <w:rFonts w:cs="Times New Roman"/>
          <w:i/>
          <w:iCs/>
        </w:rPr>
        <w:t>Ecology</w:t>
      </w:r>
      <w:r w:rsidRPr="008B34DE">
        <w:rPr>
          <w:rFonts w:cs="Times New Roman"/>
        </w:rPr>
        <w:t xml:space="preserve"> 84 (12): 3105–17. https://doi.org/10.1890/03-8006.</w:t>
      </w:r>
    </w:p>
    <w:p w14:paraId="4E140F28" w14:textId="77777777" w:rsidR="008B34DE" w:rsidRPr="008B34DE" w:rsidRDefault="008B34DE" w:rsidP="008B34DE">
      <w:pPr>
        <w:pStyle w:val="Bibliography"/>
        <w:rPr>
          <w:rFonts w:cs="Times New Roman"/>
        </w:rPr>
      </w:pPr>
      <w:r w:rsidRPr="008B34DE">
        <w:rPr>
          <w:rFonts w:cs="Times New Roman"/>
        </w:rPr>
        <w:t xml:space="preserve">Hill, Andrew P., Peter Prince, Jake L. Snaddon, C. Patrick Doncaster, and Alex Rogers. 2019. “AudioMoth: A Low-Cost Acoustic Device for Monitoring Biodiversity and the Environment.” </w:t>
      </w:r>
      <w:r w:rsidRPr="008B34DE">
        <w:rPr>
          <w:rFonts w:cs="Times New Roman"/>
          <w:i/>
          <w:iCs/>
        </w:rPr>
        <w:t>HardwareX</w:t>
      </w:r>
      <w:r w:rsidRPr="008B34DE">
        <w:rPr>
          <w:rFonts w:cs="Times New Roman"/>
        </w:rPr>
        <w:t xml:space="preserve"> 6 (October): e00073. https://doi.org/10.1016/j.ohx.2019.e00073.</w:t>
      </w:r>
    </w:p>
    <w:p w14:paraId="72963E8E" w14:textId="77777777" w:rsidR="008B34DE" w:rsidRPr="008B34DE" w:rsidRDefault="008B34DE" w:rsidP="008B34DE">
      <w:pPr>
        <w:pStyle w:val="Bibliography"/>
        <w:rPr>
          <w:rFonts w:cs="Times New Roman"/>
        </w:rPr>
      </w:pPr>
      <w:r w:rsidRPr="008B34DE">
        <w:rPr>
          <w:rFonts w:cs="Times New Roman"/>
        </w:rPr>
        <w:t xml:space="preserve">Hsieh, T. C., K. H. Ma, and Anne Chao. 2016. “iNEXT: An R Package for Rarefaction and Extrapolation of Species Diversity (Hill Numbers).” </w:t>
      </w:r>
      <w:r w:rsidRPr="008B34DE">
        <w:rPr>
          <w:rFonts w:cs="Times New Roman"/>
          <w:i/>
          <w:iCs/>
        </w:rPr>
        <w:t>Methods in Ecology and Evolution</w:t>
      </w:r>
      <w:r w:rsidRPr="008B34DE">
        <w:rPr>
          <w:rFonts w:cs="Times New Roman"/>
        </w:rPr>
        <w:t xml:space="preserve"> 7 (12): 1451–56. https://doi.org/10.1111/2041-210X.12613.</w:t>
      </w:r>
    </w:p>
    <w:p w14:paraId="08EAC34D" w14:textId="77777777" w:rsidR="008B34DE" w:rsidRPr="008B34DE" w:rsidRDefault="008B34DE" w:rsidP="008B34DE">
      <w:pPr>
        <w:pStyle w:val="Bibliography"/>
        <w:rPr>
          <w:rFonts w:cs="Times New Roman"/>
        </w:rPr>
      </w:pPr>
      <w:r w:rsidRPr="008B34DE">
        <w:rPr>
          <w:rFonts w:cs="Times New Roman"/>
        </w:rPr>
        <w:t xml:space="preserve">Kassambara, Alboukadel. 2017. </w:t>
      </w:r>
      <w:r w:rsidRPr="008B34DE">
        <w:rPr>
          <w:rFonts w:cs="Times New Roman"/>
          <w:i/>
          <w:iCs/>
        </w:rPr>
        <w:t>Practical Guide to Principal Component Methods in R: PCA, M (CA), FAMD, MFA, HCPC, Factoextra</w:t>
      </w:r>
      <w:r w:rsidRPr="008B34DE">
        <w:rPr>
          <w:rFonts w:cs="Times New Roman"/>
        </w:rPr>
        <w:t>. Vol. 2. Statistical tools for high-throughput data analysis.</w:t>
      </w:r>
    </w:p>
    <w:p w14:paraId="3153223D" w14:textId="77777777" w:rsidR="008B34DE" w:rsidRPr="008B34DE" w:rsidRDefault="008B34DE" w:rsidP="008B34DE">
      <w:pPr>
        <w:pStyle w:val="Bibliography"/>
        <w:rPr>
          <w:rFonts w:cs="Times New Roman"/>
        </w:rPr>
      </w:pPr>
      <w:r w:rsidRPr="008B34DE">
        <w:rPr>
          <w:rFonts w:cs="Times New Roman"/>
        </w:rPr>
        <w:t xml:space="preserve">Lemenkova, Polina. 2019. “K-Means Clustering in R Libraries {cluster} and {factoextra} for Grouping Oceanographic Data.” </w:t>
      </w:r>
      <w:r w:rsidRPr="008B34DE">
        <w:rPr>
          <w:rFonts w:cs="Times New Roman"/>
          <w:i/>
          <w:iCs/>
        </w:rPr>
        <w:t>International Journal of Informatics and Applied Mathematics</w:t>
      </w:r>
      <w:r w:rsidRPr="008B34DE">
        <w:rPr>
          <w:rFonts w:cs="Times New Roman"/>
        </w:rPr>
        <w:t xml:space="preserve"> 2 (1): 1–26.</w:t>
      </w:r>
    </w:p>
    <w:p w14:paraId="5D5539A7" w14:textId="77777777" w:rsidR="008B34DE" w:rsidRPr="008B34DE" w:rsidRDefault="008B34DE" w:rsidP="008B34DE">
      <w:pPr>
        <w:pStyle w:val="Bibliography"/>
        <w:rPr>
          <w:rFonts w:cs="Times New Roman"/>
        </w:rPr>
      </w:pPr>
      <w:r w:rsidRPr="008B34DE">
        <w:rPr>
          <w:rFonts w:cs="Times New Roman"/>
        </w:rPr>
        <w:t xml:space="preserve">Maes, Dirk, Dirk Bauwens, Luc De Bruyn, et al. 2005. “Species Richness Coincidence: Conservation Strategies Based on Predictive Modelling.” </w:t>
      </w:r>
      <w:r w:rsidRPr="008B34DE">
        <w:rPr>
          <w:rFonts w:cs="Times New Roman"/>
          <w:i/>
          <w:iCs/>
        </w:rPr>
        <w:t>Biodiversity &amp; Conservation</w:t>
      </w:r>
      <w:r w:rsidRPr="008B34DE">
        <w:rPr>
          <w:rFonts w:cs="Times New Roman"/>
        </w:rPr>
        <w:t xml:space="preserve"> 14 (6): 1345–64. https://doi.org/10.1007/s10531-004-9662-x.</w:t>
      </w:r>
    </w:p>
    <w:p w14:paraId="29919E0D" w14:textId="77777777" w:rsidR="008B34DE" w:rsidRPr="008B34DE" w:rsidRDefault="008B34DE" w:rsidP="008B34DE">
      <w:pPr>
        <w:pStyle w:val="Bibliography"/>
        <w:rPr>
          <w:rFonts w:cs="Times New Roman"/>
        </w:rPr>
      </w:pPr>
      <w:r w:rsidRPr="008B34DE">
        <w:rPr>
          <w:rFonts w:cs="Times New Roman"/>
        </w:rPr>
        <w:t xml:space="preserve">Mattmüller, Ramona M., Karolin Thomisch, Ilse Van Opzeeland, Kristin L. Laidre, and Malene Simon. 2022. “Passive Acoustic Monitoring Reveals Year-Round Marine Mammal Community Composition off Tasiilaq, Southeast Greenlanda).” </w:t>
      </w:r>
      <w:r w:rsidRPr="008B34DE">
        <w:rPr>
          <w:rFonts w:cs="Times New Roman"/>
          <w:i/>
          <w:iCs/>
        </w:rPr>
        <w:t>The Journal of the Acoustical Society of America</w:t>
      </w:r>
      <w:r w:rsidRPr="008B34DE">
        <w:rPr>
          <w:rFonts w:cs="Times New Roman"/>
        </w:rPr>
        <w:t xml:space="preserve"> 151 (2): 1380–92. https://doi.org/10.1121/10.0009429.</w:t>
      </w:r>
    </w:p>
    <w:p w14:paraId="52691F28" w14:textId="77777777" w:rsidR="008B34DE" w:rsidRPr="008B34DE" w:rsidRDefault="008B34DE" w:rsidP="008B34DE">
      <w:pPr>
        <w:pStyle w:val="Bibliography"/>
        <w:rPr>
          <w:rFonts w:cs="Times New Roman"/>
        </w:rPr>
      </w:pPr>
      <w:r w:rsidRPr="008B34DE">
        <w:rPr>
          <w:rFonts w:cs="Times New Roman"/>
        </w:rPr>
        <w:t xml:space="preserve">Pérez-Granados, Cristian. 2025. “Birdnet Confidence Scores Decrease with Bird Distance from the Recorder: Revisiting Pérez-Granados (2023).” </w:t>
      </w:r>
      <w:r w:rsidRPr="008B34DE">
        <w:rPr>
          <w:rFonts w:cs="Times New Roman"/>
          <w:i/>
          <w:iCs/>
        </w:rPr>
        <w:t>Ardeola</w:t>
      </w:r>
      <w:r w:rsidRPr="008B34DE">
        <w:rPr>
          <w:rFonts w:cs="Times New Roman"/>
        </w:rPr>
        <w:t xml:space="preserve"> 72 (2): 149–59. https://doi.org/10.13157/arla.72.2.2025.fo1.</w:t>
      </w:r>
    </w:p>
    <w:p w14:paraId="25DD117B" w14:textId="77777777" w:rsidR="008B34DE" w:rsidRPr="008B34DE" w:rsidRDefault="008B34DE" w:rsidP="008B34DE">
      <w:pPr>
        <w:pStyle w:val="Bibliography"/>
        <w:rPr>
          <w:rFonts w:cs="Times New Roman"/>
        </w:rPr>
      </w:pPr>
      <w:r w:rsidRPr="008B34DE">
        <w:rPr>
          <w:rFonts w:cs="Times New Roman"/>
        </w:rPr>
        <w:t xml:space="preserve">Pérez-Granados, Cristian, Karl-L. Schuchmann, and Marinez I. Marques. 2021. “Vocal Activity of the Ferruginous Pygmy-Owl (Glaucidium Brasilianum) Is Strongly Correlated with Moon Phase and Nocturnal Temperature.” </w:t>
      </w:r>
      <w:r w:rsidRPr="008B34DE">
        <w:rPr>
          <w:rFonts w:cs="Times New Roman"/>
          <w:i/>
          <w:iCs/>
        </w:rPr>
        <w:t>Ethology Ecology &amp; Evolution</w:t>
      </w:r>
      <w:r w:rsidRPr="008B34DE">
        <w:rPr>
          <w:rFonts w:cs="Times New Roman"/>
        </w:rPr>
        <w:t xml:space="preserve"> 33 (1): 62–72. https://doi.org/10.1080/03949370.2020.1820582.</w:t>
      </w:r>
    </w:p>
    <w:p w14:paraId="2CF46E42" w14:textId="77777777" w:rsidR="008B34DE" w:rsidRPr="008B34DE" w:rsidRDefault="008B34DE" w:rsidP="008B34DE">
      <w:pPr>
        <w:pStyle w:val="Bibliography"/>
        <w:rPr>
          <w:rFonts w:cs="Times New Roman"/>
        </w:rPr>
      </w:pPr>
      <w:r w:rsidRPr="008B34DE">
        <w:rPr>
          <w:rFonts w:cs="Times New Roman"/>
        </w:rPr>
        <w:t xml:space="preserve">Pérez-Granados, Cristian, and Juan Traba. 2021. “Estimating Bird Density Using Passive Acoustic Monitoring: A Review of Methods and Suggestions for Further Research.” </w:t>
      </w:r>
      <w:r w:rsidRPr="008B34DE">
        <w:rPr>
          <w:rFonts w:cs="Times New Roman"/>
          <w:i/>
          <w:iCs/>
        </w:rPr>
        <w:t>Ibis</w:t>
      </w:r>
      <w:r w:rsidRPr="008B34DE">
        <w:rPr>
          <w:rFonts w:cs="Times New Roman"/>
        </w:rPr>
        <w:t xml:space="preserve"> 163 (3): 765–83. https://doi.org/10.1111/ibi.12944.</w:t>
      </w:r>
    </w:p>
    <w:p w14:paraId="383693E6" w14:textId="77777777" w:rsidR="008B34DE" w:rsidRPr="008B34DE" w:rsidRDefault="008B34DE" w:rsidP="008B34DE">
      <w:pPr>
        <w:pStyle w:val="Bibliography"/>
        <w:rPr>
          <w:rFonts w:cs="Times New Roman"/>
        </w:rPr>
      </w:pPr>
      <w:r w:rsidRPr="008B34DE">
        <w:rPr>
          <w:rFonts w:cs="Times New Roman"/>
        </w:rPr>
        <w:t xml:space="preserve">Picciulin, Marta, Loïc Kéver, Eric Parmentier, and Marta Bolgan. 2019. “Listening to the Unseen: Passive Acoustic Monitoring Reveals the Presence of a Cryptic Fish Species.” </w:t>
      </w:r>
      <w:r w:rsidRPr="008B34DE">
        <w:rPr>
          <w:rFonts w:cs="Times New Roman"/>
          <w:i/>
          <w:iCs/>
        </w:rPr>
        <w:t>Aquatic Conservation: Marine and Freshwater Ecosystems</w:t>
      </w:r>
      <w:r w:rsidRPr="008B34DE">
        <w:rPr>
          <w:rFonts w:cs="Times New Roman"/>
        </w:rPr>
        <w:t xml:space="preserve"> 29 (2): 202–10. https://doi.org/10.1002/aqc.2973.</w:t>
      </w:r>
    </w:p>
    <w:p w14:paraId="20D4A1B1" w14:textId="77777777" w:rsidR="008B34DE" w:rsidRPr="008B34DE" w:rsidRDefault="008B34DE" w:rsidP="008B34DE">
      <w:pPr>
        <w:pStyle w:val="Bibliography"/>
        <w:rPr>
          <w:rFonts w:cs="Times New Roman"/>
        </w:rPr>
      </w:pPr>
      <w:r w:rsidRPr="008B34DE">
        <w:rPr>
          <w:rFonts w:cs="Times New Roman"/>
        </w:rPr>
        <w:lastRenderedPageBreak/>
        <w:t xml:space="preserve">Rahbek, Carsten, Nicholas J Gotelli, Robert K Colwell, Gary L Entsminger, Thiago Fernando L.V.B Rangel, and Gary R Graves. 2006. “Predicting Continental-Scale Patterns of Bird Species Richness with Spatially Explicit Models.” </w:t>
      </w:r>
      <w:r w:rsidRPr="008B34DE">
        <w:rPr>
          <w:rFonts w:cs="Times New Roman"/>
          <w:i/>
          <w:iCs/>
        </w:rPr>
        <w:t>Proceedings of the Royal Society B: Biological Sciences</w:t>
      </w:r>
      <w:r w:rsidRPr="008B34DE">
        <w:rPr>
          <w:rFonts w:cs="Times New Roman"/>
        </w:rPr>
        <w:t xml:space="preserve"> 274 (1607): 165–74. https://doi.org/10.1098/rspb.2006.3700.</w:t>
      </w:r>
    </w:p>
    <w:p w14:paraId="184BD38D" w14:textId="77777777" w:rsidR="008B34DE" w:rsidRPr="008B34DE" w:rsidRDefault="008B34DE" w:rsidP="008B34DE">
      <w:pPr>
        <w:pStyle w:val="Bibliography"/>
        <w:rPr>
          <w:rFonts w:cs="Times New Roman"/>
        </w:rPr>
      </w:pPr>
      <w:r w:rsidRPr="008B34DE">
        <w:rPr>
          <w:rFonts w:cs="Times New Roman"/>
        </w:rPr>
        <w:t xml:space="preserve">Ross, Samuel R. P.-J., Darren P. O’Connell, Jessica L. Deichmann, et al. 2023. “Passive Acoustic Monitoring Provides a Fresh Perspective on Fundamental Ecological Questions.” </w:t>
      </w:r>
      <w:r w:rsidRPr="008B34DE">
        <w:rPr>
          <w:rFonts w:cs="Times New Roman"/>
          <w:i/>
          <w:iCs/>
        </w:rPr>
        <w:t>Functional Ecology</w:t>
      </w:r>
      <w:r w:rsidRPr="008B34DE">
        <w:rPr>
          <w:rFonts w:cs="Times New Roman"/>
        </w:rPr>
        <w:t xml:space="preserve"> 37 (4): 959–75. https://doi.org/10.1111/1365-2435.14275.</w:t>
      </w:r>
    </w:p>
    <w:p w14:paraId="2FFF904E" w14:textId="77777777" w:rsidR="008B34DE" w:rsidRPr="008B34DE" w:rsidRDefault="008B34DE" w:rsidP="008B34DE">
      <w:pPr>
        <w:pStyle w:val="Bibliography"/>
        <w:rPr>
          <w:rFonts w:cs="Times New Roman"/>
        </w:rPr>
      </w:pPr>
      <w:r w:rsidRPr="008B34DE">
        <w:rPr>
          <w:rFonts w:cs="Times New Roman"/>
        </w:rPr>
        <w:t xml:space="preserve">Schoot, Rens van de, Sarah Depaoli, Ruth King, et al. 2021. “Bayesian Statistics and Modelling.” </w:t>
      </w:r>
      <w:r w:rsidRPr="008B34DE">
        <w:rPr>
          <w:rFonts w:cs="Times New Roman"/>
          <w:i/>
          <w:iCs/>
        </w:rPr>
        <w:t>Nature Reviews Methods Primers</w:t>
      </w:r>
      <w:r w:rsidRPr="008B34DE">
        <w:rPr>
          <w:rFonts w:cs="Times New Roman"/>
        </w:rPr>
        <w:t xml:space="preserve"> 1 (1): 1. https://doi.org/10.1038/s43586-020-00001-2.</w:t>
      </w:r>
    </w:p>
    <w:p w14:paraId="7A4FD022" w14:textId="77777777" w:rsidR="008B34DE" w:rsidRPr="008B34DE" w:rsidRDefault="008B34DE" w:rsidP="008B34DE">
      <w:pPr>
        <w:pStyle w:val="Bibliography"/>
        <w:rPr>
          <w:rFonts w:cs="Times New Roman"/>
        </w:rPr>
      </w:pPr>
      <w:r w:rsidRPr="008B34DE">
        <w:rPr>
          <w:rFonts w:cs="Times New Roman"/>
        </w:rPr>
        <w:t xml:space="preserve">Sugai, Larissa Sayuri Moreira, Thiago Sanna Freire Silva, José Wagner Ribeiro Jr, and Diego Llusia. 2019. “Terrestrial Passive Acoustic Monitoring: Review and Perspectives.” </w:t>
      </w:r>
      <w:r w:rsidRPr="008B34DE">
        <w:rPr>
          <w:rFonts w:cs="Times New Roman"/>
          <w:i/>
          <w:iCs/>
        </w:rPr>
        <w:t>BioScience</w:t>
      </w:r>
      <w:r w:rsidRPr="008B34DE">
        <w:rPr>
          <w:rFonts w:cs="Times New Roman"/>
        </w:rPr>
        <w:t xml:space="preserve"> 69 (1): 15–25. https://doi.org/10.1093/biosci/biy147.</w:t>
      </w:r>
    </w:p>
    <w:p w14:paraId="62F09359" w14:textId="77777777" w:rsidR="008B34DE" w:rsidRPr="008B34DE" w:rsidRDefault="008B34DE" w:rsidP="008B34DE">
      <w:pPr>
        <w:pStyle w:val="Bibliography"/>
        <w:rPr>
          <w:rFonts w:cs="Times New Roman"/>
        </w:rPr>
      </w:pPr>
      <w:r w:rsidRPr="008B34DE">
        <w:rPr>
          <w:rFonts w:cs="Times New Roman"/>
        </w:rPr>
        <w:t xml:space="preserve">Tattoni, Clara, Franco Rizzolli, and Paolo Pedrini. 2012. “Can LiDAR Data Improve Bird Habitat Suitability Models?” </w:t>
      </w:r>
      <w:r w:rsidRPr="008B34DE">
        <w:rPr>
          <w:rFonts w:cs="Times New Roman"/>
          <w:i/>
          <w:iCs/>
        </w:rPr>
        <w:t>Ecological Modelling</w:t>
      </w:r>
      <w:r w:rsidRPr="008B34DE">
        <w:rPr>
          <w:rFonts w:cs="Times New Roman"/>
        </w:rPr>
        <w:t>, 7th European Conference on Ecological Modelling (ECEM), vol. 245 (October): 103–10. https://doi.org/10.1016/j.ecolmodel.2012.03.020.</w:t>
      </w:r>
    </w:p>
    <w:p w14:paraId="4251A5DB" w14:textId="77777777" w:rsidR="008B34DE" w:rsidRPr="008B34DE" w:rsidRDefault="008B34DE" w:rsidP="008B34DE">
      <w:pPr>
        <w:pStyle w:val="Bibliography"/>
        <w:rPr>
          <w:rFonts w:cs="Times New Roman"/>
        </w:rPr>
      </w:pPr>
      <w:r w:rsidRPr="008B34DE">
        <w:rPr>
          <w:rFonts w:cs="Times New Roman"/>
        </w:rPr>
        <w:t xml:space="preserve">Tseng, Sunny, Dexter P. Hodder, and Ken A. Otter. 2025. “Setting BirdNET Confidence Thresholds: Species-Specific vs. Universal Approaches.” </w:t>
      </w:r>
      <w:r w:rsidRPr="008B34DE">
        <w:rPr>
          <w:rFonts w:cs="Times New Roman"/>
          <w:i/>
          <w:iCs/>
        </w:rPr>
        <w:t>Journal of Ornithology</w:t>
      </w:r>
      <w:r w:rsidRPr="008B34DE">
        <w:rPr>
          <w:rFonts w:cs="Times New Roman"/>
        </w:rPr>
        <w:t>, ahead of print, February 25. https://doi.org/10.1007/s10336-025-02260-w.</w:t>
      </w:r>
    </w:p>
    <w:p w14:paraId="5154AB4F" w14:textId="77777777" w:rsidR="008B34DE" w:rsidRPr="008B34DE" w:rsidRDefault="008B34DE" w:rsidP="008B34DE">
      <w:pPr>
        <w:pStyle w:val="Bibliography"/>
        <w:rPr>
          <w:rFonts w:cs="Times New Roman"/>
        </w:rPr>
      </w:pPr>
      <w:r w:rsidRPr="008B34DE">
        <w:rPr>
          <w:rFonts w:cs="Times New Roman"/>
        </w:rPr>
        <w:t xml:space="preserve">Vierling, Kerri T, Lee A Vierling, William A Gould, Sebastian Martinuzzi, and Rick M Clawges. 2008. “Lidar: Shedding New Light on Habitat Characterization and Modeling.” </w:t>
      </w:r>
      <w:r w:rsidRPr="008B34DE">
        <w:rPr>
          <w:rFonts w:cs="Times New Roman"/>
          <w:i/>
          <w:iCs/>
        </w:rPr>
        <w:t>Frontiers in Ecology and the Environment</w:t>
      </w:r>
      <w:r w:rsidRPr="008B34DE">
        <w:rPr>
          <w:rFonts w:cs="Times New Roman"/>
        </w:rPr>
        <w:t xml:space="preserve"> 6 (2): 90–98. https://doi.org/10.1890/070001.</w:t>
      </w:r>
    </w:p>
    <w:p w14:paraId="383CCCFE" w14:textId="77777777" w:rsidR="008B34DE" w:rsidRPr="008B34DE" w:rsidRDefault="008B34DE" w:rsidP="008B34DE">
      <w:pPr>
        <w:pStyle w:val="Bibliography"/>
        <w:rPr>
          <w:rFonts w:cs="Times New Roman"/>
        </w:rPr>
      </w:pPr>
      <w:r w:rsidRPr="008B34DE">
        <w:rPr>
          <w:rFonts w:cs="Times New Roman"/>
        </w:rPr>
        <w:t xml:space="preserve">Wood, Connor M., and Stefan Kahl. 2024. “Guidelines for Appropriate Use of BirdNET Scores and Other Detector Outputs.” </w:t>
      </w:r>
      <w:r w:rsidRPr="008B34DE">
        <w:rPr>
          <w:rFonts w:cs="Times New Roman"/>
          <w:i/>
          <w:iCs/>
        </w:rPr>
        <w:t>Journal of Ornithology</w:t>
      </w:r>
      <w:r w:rsidRPr="008B34DE">
        <w:rPr>
          <w:rFonts w:cs="Times New Roman"/>
        </w:rPr>
        <w:t xml:space="preserve"> 165 (3): 777–82. https://doi.org/10.1007/s10336-024-02144-5.</w:t>
      </w:r>
    </w:p>
    <w:p w14:paraId="0DFE5A66" w14:textId="081C7268" w:rsidR="00B725F5" w:rsidRPr="003C6B5F" w:rsidRDefault="00F15CB9" w:rsidP="003C6B5F">
      <w:pPr>
        <w:rPr>
          <w:lang w:val="en-US"/>
        </w:rPr>
      </w:pPr>
      <w:r>
        <w:rPr>
          <w:lang w:val="en-US"/>
        </w:rPr>
        <w:fldChar w:fldCharType="end"/>
      </w:r>
    </w:p>
    <w:p w14:paraId="631D59EA" w14:textId="77777777" w:rsidR="003C6B5F" w:rsidRDefault="003C6B5F">
      <w:pPr>
        <w:spacing w:after="160" w:line="259" w:lineRule="auto"/>
        <w:rPr>
          <w:rFonts w:eastAsiaTheme="majorEastAsia" w:cstheme="majorBidi"/>
          <w:b/>
          <w:szCs w:val="32"/>
          <w:lang w:val="en-US" w:eastAsia="zh-TW"/>
        </w:rPr>
      </w:pPr>
      <w:r>
        <w:rPr>
          <w:lang w:val="en-US" w:eastAsia="zh-TW"/>
        </w:rPr>
        <w:br w:type="page"/>
      </w:r>
    </w:p>
    <w:p w14:paraId="092C4596" w14:textId="132BED52" w:rsidR="00301A44" w:rsidRDefault="00B725F5" w:rsidP="004B5EBC">
      <w:pPr>
        <w:pStyle w:val="Heading1"/>
        <w:rPr>
          <w:lang w:val="en-US" w:eastAsia="zh-TW"/>
        </w:rPr>
      </w:pPr>
      <w:r w:rsidRPr="00DA5A84">
        <w:rPr>
          <w:noProof/>
          <w:color w:val="FF0000"/>
          <w:lang w:eastAsia="zh-TW"/>
        </w:rPr>
        <w:lastRenderedPageBreak/>
        <mc:AlternateContent>
          <mc:Choice Requires="wps">
            <w:drawing>
              <wp:anchor distT="45720" distB="45720" distL="114300" distR="114300" simplePos="0" relativeHeight="251671552" behindDoc="0" locked="0" layoutInCell="1" allowOverlap="1" wp14:anchorId="753B9F0D" wp14:editId="539A079E">
                <wp:simplePos x="0" y="0"/>
                <wp:positionH relativeFrom="margin">
                  <wp:align>left</wp:align>
                </wp:positionH>
                <wp:positionV relativeFrom="paragraph">
                  <wp:posOffset>487572</wp:posOffset>
                </wp:positionV>
                <wp:extent cx="5925820" cy="24409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2440983"/>
                        </a:xfrm>
                        <a:prstGeom prst="rect">
                          <a:avLst/>
                        </a:prstGeom>
                        <a:solidFill>
                          <a:srgbClr val="FFFFFF"/>
                        </a:solidFill>
                        <a:ln w="9525">
                          <a:noFill/>
                          <a:miter lim="800000"/>
                          <a:headEnd/>
                          <a:tailEnd/>
                        </a:ln>
                      </wps:spPr>
                      <wps:txbx>
                        <w:txbxContent>
                          <w:p w14:paraId="10DE62CD" w14:textId="12D73A82" w:rsidR="00B725F5" w:rsidRPr="00DA5A84" w:rsidRDefault="00B725F5" w:rsidP="00B725F5">
                            <w:pPr>
                              <w:spacing w:line="276" w:lineRule="auto"/>
                              <w:rPr>
                                <w:rFonts w:asciiTheme="minorHAnsi" w:hAnsiTheme="minorHAnsi" w:cstheme="minorHAnsi"/>
                              </w:rPr>
                            </w:pPr>
                            <w:r w:rsidRPr="00753CCC">
                              <w:rPr>
                                <w:rFonts w:asciiTheme="minorHAnsi" w:hAnsiTheme="minorHAnsi" w:cstheme="minorHAnsi"/>
                                <w:b/>
                                <w:bCs/>
                                <w:lang w:eastAsia="zh-TW"/>
                              </w:rPr>
                              <w:t xml:space="preserve">Table </w:t>
                            </w:r>
                            <w:r w:rsidR="00576D2A" w:rsidRPr="00753CCC">
                              <w:rPr>
                                <w:rFonts w:asciiTheme="minorHAnsi" w:hAnsiTheme="minorHAnsi" w:cstheme="minorHAnsi"/>
                                <w:b/>
                                <w:bCs/>
                                <w:lang w:eastAsia="zh-TW"/>
                              </w:rPr>
                              <w:t>A</w:t>
                            </w:r>
                            <w:r w:rsidRPr="00DA5A84">
                              <w:rPr>
                                <w:rFonts w:asciiTheme="minorHAnsi" w:hAnsiTheme="minorHAnsi" w:cstheme="minorHAnsi"/>
                                <w:lang w:eastAsia="zh-TW"/>
                              </w:rPr>
                              <w:t xml:space="preserve">. </w:t>
                            </w:r>
                            <w:r w:rsidRPr="00DA5A84">
                              <w:rPr>
                                <w:rFonts w:asciiTheme="minorHAnsi" w:hAnsiTheme="minorHAnsi" w:cstheme="minorHAnsi"/>
                              </w:rPr>
                              <w:t xml:space="preserve">The full list of 122 </w:t>
                            </w:r>
                            <w:ins w:id="31" w:author="Heather Bryan" w:date="2025-12-05T12:02:00Z">
                              <w:r w:rsidR="00C532EF">
                                <w:rPr>
                                  <w:rFonts w:asciiTheme="minorHAnsi" w:hAnsiTheme="minorHAnsi" w:cstheme="minorHAnsi"/>
                                </w:rPr>
                                <w:t xml:space="preserve">bird </w:t>
                              </w:r>
                            </w:ins>
                            <w:r w:rsidRPr="00DA5A84">
                              <w:rPr>
                                <w:rFonts w:asciiTheme="minorHAnsi" w:hAnsiTheme="minorHAnsi" w:cstheme="minorHAnsi"/>
                              </w:rPr>
                              <w:t>species detected by ARUs at the study site</w:t>
                            </w:r>
                            <w:ins w:id="32" w:author="Heather Bryan" w:date="2025-12-05T12:10:00Z">
                              <w:r w:rsidR="00CE13CF">
                                <w:rPr>
                                  <w:rFonts w:asciiTheme="minorHAnsi" w:hAnsiTheme="minorHAnsi" w:cstheme="minorHAnsi"/>
                                </w:rPr>
                                <w:t xml:space="preserve"> (do you mean study area? </w:t>
                              </w:r>
                              <w:r w:rsidR="005115A4">
                                <w:rPr>
                                  <w:rFonts w:asciiTheme="minorHAnsi" w:hAnsiTheme="minorHAnsi" w:cstheme="minorHAnsi"/>
                                </w:rPr>
                                <w:t xml:space="preserve">Elsewhere in the caption </w:t>
                              </w:r>
                              <w:proofErr w:type="gramStart"/>
                              <w:r w:rsidR="005115A4">
                                <w:rPr>
                                  <w:rFonts w:asciiTheme="minorHAnsi" w:hAnsiTheme="minorHAnsi" w:cstheme="minorHAnsi"/>
                                </w:rPr>
                                <w:t>your</w:t>
                              </w:r>
                              <w:proofErr w:type="gramEnd"/>
                              <w:r w:rsidR="005115A4">
                                <w:rPr>
                                  <w:rFonts w:asciiTheme="minorHAnsi" w:hAnsiTheme="minorHAnsi" w:cstheme="minorHAnsi"/>
                                </w:rPr>
                                <w:t xml:space="preserve"> refer to sites as ARU locations—would be good to keep lang</w:t>
                              </w:r>
                            </w:ins>
                            <w:ins w:id="33" w:author="Heather Bryan" w:date="2025-12-05T12:11:00Z">
                              <w:r w:rsidR="005115A4">
                                <w:rPr>
                                  <w:rFonts w:asciiTheme="minorHAnsi" w:hAnsiTheme="minorHAnsi" w:cstheme="minorHAnsi"/>
                                </w:rPr>
                                <w:t>uage consistent!)</w:t>
                              </w:r>
                            </w:ins>
                            <w:r w:rsidRPr="00DA5A84">
                              <w:rPr>
                                <w:rFonts w:asciiTheme="minorHAnsi" w:hAnsiTheme="minorHAnsi" w:cstheme="minorHAnsi"/>
                              </w:rPr>
                              <w:t xml:space="preserve">. For each species, the table includes the total number of detections </w:t>
                            </w:r>
                            <w:ins w:id="34" w:author="Heather Bryan" w:date="2025-12-05T12:11:00Z">
                              <w:r w:rsidR="00987ED8">
                                <w:rPr>
                                  <w:rFonts w:asciiTheme="minorHAnsi" w:hAnsiTheme="minorHAnsi" w:cstheme="minorHAnsi"/>
                                </w:rPr>
                                <w:t xml:space="preserve">identified </w:t>
                              </w:r>
                            </w:ins>
                            <w:r w:rsidRPr="00DA5A84">
                              <w:rPr>
                                <w:rFonts w:asciiTheme="minorHAnsi" w:hAnsiTheme="minorHAnsi" w:cstheme="minorHAnsi"/>
                              </w:rPr>
                              <w:t xml:space="preserve">by </w:t>
                            </w:r>
                            <w:proofErr w:type="spellStart"/>
                            <w:r w:rsidRPr="00DA5A84">
                              <w:rPr>
                                <w:rFonts w:asciiTheme="minorHAnsi" w:hAnsiTheme="minorHAnsi" w:cstheme="minorHAnsi"/>
                              </w:rPr>
                              <w:t>BirdNET</w:t>
                            </w:r>
                            <w:proofErr w:type="spellEnd"/>
                            <w:r w:rsidRPr="00DA5A84">
                              <w:rPr>
                                <w:rFonts w:asciiTheme="minorHAnsi" w:hAnsiTheme="minorHAnsi" w:cstheme="minorHAnsi"/>
                              </w:rPr>
                              <w:t xml:space="preserve"> and the number of sites where the species was detected. </w:t>
                            </w:r>
                            <w:r w:rsidR="00576D2A">
                              <w:rPr>
                                <w:rFonts w:asciiTheme="minorHAnsi" w:hAnsiTheme="minorHAnsi" w:cstheme="minorHAnsi"/>
                              </w:rPr>
                              <w:t>The values were calculated before applying species-specific threshold</w:t>
                            </w:r>
                            <w:ins w:id="35" w:author="Heather Bryan" w:date="2025-12-05T12:06:00Z">
                              <w:r w:rsidR="0068350C">
                                <w:rPr>
                                  <w:rFonts w:asciiTheme="minorHAnsi" w:hAnsiTheme="minorHAnsi" w:cstheme="minorHAnsi"/>
                                </w:rPr>
                                <w:t>s</w:t>
                              </w:r>
                            </w:ins>
                            <w:ins w:id="36" w:author="Heather Bryan" w:date="2025-12-05T12:07:00Z">
                              <w:r w:rsidR="00376A09">
                                <w:rPr>
                                  <w:rFonts w:asciiTheme="minorHAnsi" w:hAnsiTheme="minorHAnsi" w:cstheme="minorHAnsi"/>
                                </w:rPr>
                                <w:t xml:space="preserve"> (</w:t>
                              </w:r>
                              <w:r w:rsidR="00A35C40">
                                <w:rPr>
                                  <w:rFonts w:asciiTheme="minorHAnsi" w:hAnsiTheme="minorHAnsi" w:cstheme="minorHAnsi"/>
                                </w:rPr>
                                <w:t xml:space="preserve">so species-specific thresholds applied to </w:t>
                              </w:r>
                              <w:proofErr w:type="spellStart"/>
                              <w:r w:rsidR="00A35C40">
                                <w:rPr>
                                  <w:rFonts w:asciiTheme="minorHAnsi" w:hAnsiTheme="minorHAnsi" w:cstheme="minorHAnsi"/>
                                </w:rPr>
                                <w:t>BirdNE</w:t>
                              </w:r>
                            </w:ins>
                            <w:ins w:id="37" w:author="Heather Bryan" w:date="2025-12-05T12:08:00Z">
                              <w:r w:rsidR="00A35C40">
                                <w:rPr>
                                  <w:rFonts w:asciiTheme="minorHAnsi" w:hAnsiTheme="minorHAnsi" w:cstheme="minorHAnsi"/>
                                </w:rPr>
                                <w:t>T</w:t>
                              </w:r>
                              <w:proofErr w:type="spellEnd"/>
                              <w:r w:rsidR="00A35C40">
                                <w:rPr>
                                  <w:rFonts w:asciiTheme="minorHAnsi" w:hAnsiTheme="minorHAnsi" w:cstheme="minorHAnsi"/>
                                </w:rPr>
                                <w:t xml:space="preserve"> detection</w:t>
                              </w:r>
                              <w:r w:rsidR="006F38AA">
                                <w:rPr>
                                  <w:rFonts w:asciiTheme="minorHAnsi" w:hAnsiTheme="minorHAnsi" w:cstheme="minorHAnsi"/>
                                </w:rPr>
                                <w:t>s)</w:t>
                              </w:r>
                            </w:ins>
                            <w:del w:id="38" w:author="Heather Bryan" w:date="2025-12-05T12:08:00Z">
                              <w:r w:rsidR="00576D2A" w:rsidDel="006F38AA">
                                <w:rPr>
                                  <w:rFonts w:asciiTheme="minorHAnsi" w:hAnsiTheme="minorHAnsi" w:cstheme="minorHAnsi"/>
                                </w:rPr>
                                <w:delText>,</w:delText>
                              </w:r>
                            </w:del>
                            <w:r w:rsidR="00576D2A">
                              <w:rPr>
                                <w:rFonts w:asciiTheme="minorHAnsi" w:hAnsiTheme="minorHAnsi" w:cstheme="minorHAnsi"/>
                              </w:rPr>
                              <w:t xml:space="preserve"> and before dropping </w:t>
                            </w:r>
                            <w:del w:id="39" w:author="Heather Bryan" w:date="2025-12-05T12:08:00Z">
                              <w:r w:rsidR="00576D2A" w:rsidDel="006F38AA">
                                <w:rPr>
                                  <w:rFonts w:asciiTheme="minorHAnsi" w:hAnsiTheme="minorHAnsi" w:cstheme="minorHAnsi"/>
                                </w:rPr>
                                <w:delText xml:space="preserve">any </w:delText>
                              </w:r>
                            </w:del>
                            <w:r w:rsidR="00576D2A">
                              <w:rPr>
                                <w:rFonts w:asciiTheme="minorHAnsi" w:hAnsiTheme="minorHAnsi" w:cstheme="minorHAnsi"/>
                              </w:rPr>
                              <w:t xml:space="preserve">unused sites </w:t>
                            </w:r>
                            <w:del w:id="40" w:author="Heather Bryan" w:date="2025-12-05T12:06:00Z">
                              <w:r w:rsidR="00576D2A" w:rsidDel="00E20912">
                                <w:rPr>
                                  <w:rFonts w:asciiTheme="minorHAnsi" w:hAnsiTheme="minorHAnsi" w:cstheme="minorHAnsi"/>
                                </w:rPr>
                                <w:delText xml:space="preserve">in </w:delText>
                              </w:r>
                            </w:del>
                            <w:ins w:id="41" w:author="Heather Bryan" w:date="2025-12-05T12:06:00Z">
                              <w:r w:rsidR="00E20912">
                                <w:rPr>
                                  <w:rFonts w:asciiTheme="minorHAnsi" w:hAnsiTheme="minorHAnsi" w:cstheme="minorHAnsi"/>
                                </w:rPr>
                                <w:t xml:space="preserve">from </w:t>
                              </w:r>
                            </w:ins>
                            <w:r w:rsidR="00576D2A">
                              <w:rPr>
                                <w:rFonts w:asciiTheme="minorHAnsi" w:hAnsiTheme="minorHAnsi" w:cstheme="minorHAnsi"/>
                              </w:rPr>
                              <w:t>the analysis</w:t>
                            </w:r>
                            <w:ins w:id="42" w:author="Heather Bryan" w:date="2025-12-05T12:08:00Z">
                              <w:r w:rsidR="006F38AA">
                                <w:rPr>
                                  <w:rFonts w:asciiTheme="minorHAnsi" w:hAnsiTheme="minorHAnsi" w:cstheme="minorHAnsi"/>
                                </w:rPr>
                                <w:t xml:space="preserve"> (what do you mean by unused sites? Do you mean sites where no birds were detected?</w:t>
                              </w:r>
                            </w:ins>
                            <w:ins w:id="43" w:author="Heather Bryan" w:date="2025-12-05T12:10:00Z">
                              <w:r w:rsidR="00CE13CF">
                                <w:rPr>
                                  <w:rFonts w:asciiTheme="minorHAnsi" w:hAnsiTheme="minorHAnsi" w:cstheme="minorHAnsi"/>
                                </w:rPr>
                                <w:t>)</w:t>
                              </w:r>
                            </w:ins>
                            <w:r w:rsidR="00576D2A">
                              <w:rPr>
                                <w:rFonts w:asciiTheme="minorHAnsi" w:hAnsiTheme="minorHAnsi" w:cstheme="minorHAnsi"/>
                              </w:rPr>
                              <w:t xml:space="preserve">. </w:t>
                            </w:r>
                            <w:del w:id="44" w:author="Heather Bryan" w:date="2025-12-05T12:06:00Z">
                              <w:r w:rsidRPr="00DA5A84" w:rsidDel="00E20912">
                                <w:rPr>
                                  <w:rFonts w:asciiTheme="minorHAnsi" w:hAnsiTheme="minorHAnsi" w:cstheme="minorHAnsi"/>
                                </w:rPr>
                                <w:delText>The species represent a diverse range of taxa, including raptors, waterfowl, warblers, sparrows, flycatchers, woodpeckers, owls, and other families.</w:delText>
                              </w:r>
                            </w:del>
                            <w:ins w:id="45" w:author="Heather Bryan" w:date="2025-12-05T12:06:00Z">
                              <w:r w:rsidR="00E20912">
                                <w:rPr>
                                  <w:rFonts w:asciiTheme="minorHAnsi" w:hAnsiTheme="minorHAnsi" w:cstheme="minorHAnsi"/>
                                </w:rPr>
                                <w:t xml:space="preserve">(This sentence represents Methods so </w:t>
                              </w:r>
                            </w:ins>
                            <w:ins w:id="46" w:author="Heather Bryan" w:date="2025-12-05T12:07:00Z">
                              <w:r w:rsidR="00376A09">
                                <w:rPr>
                                  <w:rFonts w:asciiTheme="minorHAnsi" w:hAnsiTheme="minorHAnsi" w:cstheme="minorHAnsi"/>
                                </w:rPr>
                                <w:t>don’t include in a caption)</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53B9F0D" id="_x0000_s1036" type="#_x0000_t202" style="position:absolute;margin-left:0;margin-top:38.4pt;width:466.6pt;height:192.2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" stroked="f">
                <v:textbox>
                  <w:txbxContent>
                    <w:p w14:paraId="10DE62CD" w14:textId="12D73A82" w:rsidR="00B725F5" w:rsidRPr="00DA5A84" w:rsidRDefault="00B725F5" w:rsidP="00B725F5">
                      <w:pPr>
                        <w:spacing w:line="276" w:lineRule="auto"/>
                        <w:rPr>
                          <w:rFonts w:asciiTheme="minorHAnsi" w:hAnsiTheme="minorHAnsi" w:cstheme="minorHAnsi"/>
                        </w:rPr>
                      </w:pPr>
                      <w:r w:rsidRPr="00753CCC">
                        <w:rPr>
                          <w:rFonts w:asciiTheme="minorHAnsi" w:hAnsiTheme="minorHAnsi" w:cstheme="minorHAnsi"/>
                          <w:b/>
                          <w:bCs/>
                          <w:lang w:eastAsia="zh-TW"/>
                        </w:rPr>
                        <w:t xml:space="preserve">Table </w:t>
                      </w:r>
                      <w:r w:rsidR="00576D2A" w:rsidRPr="00753CCC">
                        <w:rPr>
                          <w:rFonts w:asciiTheme="minorHAnsi" w:hAnsiTheme="minorHAnsi" w:cstheme="minorHAnsi"/>
                          <w:b/>
                          <w:bCs/>
                          <w:lang w:eastAsia="zh-TW"/>
                        </w:rPr>
                        <w:t>A</w:t>
                      </w:r>
                      <w:r w:rsidRPr="00DA5A84">
                        <w:rPr>
                          <w:rFonts w:asciiTheme="minorHAnsi" w:hAnsiTheme="minorHAnsi" w:cstheme="minorHAnsi"/>
                          <w:lang w:eastAsia="zh-TW"/>
                        </w:rPr>
                        <w:t xml:space="preserve">. </w:t>
                      </w:r>
                      <w:r w:rsidRPr="00DA5A84">
                        <w:rPr>
                          <w:rFonts w:asciiTheme="minorHAnsi" w:hAnsiTheme="minorHAnsi" w:cstheme="minorHAnsi"/>
                        </w:rPr>
                        <w:t xml:space="preserve">The full list of 122 </w:t>
                      </w:r>
                      <w:ins w:id="115" w:author="Heather Bryan" w:date="2025-12-05T12:02:00Z" w16du:dateUtc="2025-12-05T20:02:00Z">
                        <w:r w:rsidR="00C532EF">
                          <w:rPr>
                            <w:rFonts w:asciiTheme="minorHAnsi" w:hAnsiTheme="minorHAnsi" w:cstheme="minorHAnsi"/>
                          </w:rPr>
                          <w:t xml:space="preserve">bird </w:t>
                        </w:r>
                      </w:ins>
                      <w:r w:rsidRPr="00DA5A84">
                        <w:rPr>
                          <w:rFonts w:asciiTheme="minorHAnsi" w:hAnsiTheme="minorHAnsi" w:cstheme="minorHAnsi"/>
                        </w:rPr>
                        <w:t>species detected by ARUs at the study site</w:t>
                      </w:r>
                      <w:ins w:id="116" w:author="Heather Bryan" w:date="2025-12-05T12:10:00Z" w16du:dateUtc="2025-12-05T20:10:00Z">
                        <w:r w:rsidR="00CE13CF">
                          <w:rPr>
                            <w:rFonts w:asciiTheme="minorHAnsi" w:hAnsiTheme="minorHAnsi" w:cstheme="minorHAnsi"/>
                          </w:rPr>
                          <w:t xml:space="preserve"> (do you mean study area? </w:t>
                        </w:r>
                        <w:r w:rsidR="005115A4">
                          <w:rPr>
                            <w:rFonts w:asciiTheme="minorHAnsi" w:hAnsiTheme="minorHAnsi" w:cstheme="minorHAnsi"/>
                          </w:rPr>
                          <w:t xml:space="preserve">Elsewhere in the caption </w:t>
                        </w:r>
                        <w:proofErr w:type="gramStart"/>
                        <w:r w:rsidR="005115A4">
                          <w:rPr>
                            <w:rFonts w:asciiTheme="minorHAnsi" w:hAnsiTheme="minorHAnsi" w:cstheme="minorHAnsi"/>
                          </w:rPr>
                          <w:t>your</w:t>
                        </w:r>
                        <w:proofErr w:type="gramEnd"/>
                        <w:r w:rsidR="005115A4">
                          <w:rPr>
                            <w:rFonts w:asciiTheme="minorHAnsi" w:hAnsiTheme="minorHAnsi" w:cstheme="minorHAnsi"/>
                          </w:rPr>
                          <w:t xml:space="preserve"> refer to sites as ARU locations—would be good to keep lang</w:t>
                        </w:r>
                      </w:ins>
                      <w:ins w:id="117" w:author="Heather Bryan" w:date="2025-12-05T12:11:00Z" w16du:dateUtc="2025-12-05T20:11:00Z">
                        <w:r w:rsidR="005115A4">
                          <w:rPr>
                            <w:rFonts w:asciiTheme="minorHAnsi" w:hAnsiTheme="minorHAnsi" w:cstheme="minorHAnsi"/>
                          </w:rPr>
                          <w:t>uage consistent!)</w:t>
                        </w:r>
                      </w:ins>
                      <w:r w:rsidRPr="00DA5A84">
                        <w:rPr>
                          <w:rFonts w:asciiTheme="minorHAnsi" w:hAnsiTheme="minorHAnsi" w:cstheme="minorHAnsi"/>
                        </w:rPr>
                        <w:t xml:space="preserve">. For each species, the table includes the total number of detections </w:t>
                      </w:r>
                      <w:ins w:id="118" w:author="Heather Bryan" w:date="2025-12-05T12:11:00Z" w16du:dateUtc="2025-12-05T20:11:00Z">
                        <w:r w:rsidR="00987ED8">
                          <w:rPr>
                            <w:rFonts w:asciiTheme="minorHAnsi" w:hAnsiTheme="minorHAnsi" w:cstheme="minorHAnsi"/>
                          </w:rPr>
                          <w:t xml:space="preserve">identified </w:t>
                        </w:r>
                      </w:ins>
                      <w:r w:rsidRPr="00DA5A84">
                        <w:rPr>
                          <w:rFonts w:asciiTheme="minorHAnsi" w:hAnsiTheme="minorHAnsi" w:cstheme="minorHAnsi"/>
                        </w:rPr>
                        <w:t xml:space="preserve">by </w:t>
                      </w:r>
                      <w:proofErr w:type="spellStart"/>
                      <w:r w:rsidRPr="00DA5A84">
                        <w:rPr>
                          <w:rFonts w:asciiTheme="minorHAnsi" w:hAnsiTheme="minorHAnsi" w:cstheme="minorHAnsi"/>
                        </w:rPr>
                        <w:t>BirdNET</w:t>
                      </w:r>
                      <w:proofErr w:type="spellEnd"/>
                      <w:r w:rsidRPr="00DA5A84">
                        <w:rPr>
                          <w:rFonts w:asciiTheme="minorHAnsi" w:hAnsiTheme="minorHAnsi" w:cstheme="minorHAnsi"/>
                        </w:rPr>
                        <w:t xml:space="preserve"> and the number of sites where the species was detected. </w:t>
                      </w:r>
                      <w:r w:rsidR="00576D2A">
                        <w:rPr>
                          <w:rFonts w:asciiTheme="minorHAnsi" w:hAnsiTheme="minorHAnsi" w:cstheme="minorHAnsi"/>
                        </w:rPr>
                        <w:t>The values were calculated before applying species-specific threshold</w:t>
                      </w:r>
                      <w:ins w:id="119" w:author="Heather Bryan" w:date="2025-12-05T12:06:00Z" w16du:dateUtc="2025-12-05T20:06:00Z">
                        <w:r w:rsidR="0068350C">
                          <w:rPr>
                            <w:rFonts w:asciiTheme="minorHAnsi" w:hAnsiTheme="minorHAnsi" w:cstheme="minorHAnsi"/>
                          </w:rPr>
                          <w:t>s</w:t>
                        </w:r>
                      </w:ins>
                      <w:ins w:id="120" w:author="Heather Bryan" w:date="2025-12-05T12:07:00Z" w16du:dateUtc="2025-12-05T20:07:00Z">
                        <w:r w:rsidR="00376A09">
                          <w:rPr>
                            <w:rFonts w:asciiTheme="minorHAnsi" w:hAnsiTheme="minorHAnsi" w:cstheme="minorHAnsi"/>
                          </w:rPr>
                          <w:t xml:space="preserve"> (</w:t>
                        </w:r>
                        <w:r w:rsidR="00A35C40">
                          <w:rPr>
                            <w:rFonts w:asciiTheme="minorHAnsi" w:hAnsiTheme="minorHAnsi" w:cstheme="minorHAnsi"/>
                          </w:rPr>
                          <w:t xml:space="preserve">so species-specific thresholds applied to </w:t>
                        </w:r>
                        <w:proofErr w:type="spellStart"/>
                        <w:r w:rsidR="00A35C40">
                          <w:rPr>
                            <w:rFonts w:asciiTheme="minorHAnsi" w:hAnsiTheme="minorHAnsi" w:cstheme="minorHAnsi"/>
                          </w:rPr>
                          <w:t>BirdNE</w:t>
                        </w:r>
                      </w:ins>
                      <w:ins w:id="121" w:author="Heather Bryan" w:date="2025-12-05T12:08:00Z" w16du:dateUtc="2025-12-05T20:08:00Z">
                        <w:r w:rsidR="00A35C40">
                          <w:rPr>
                            <w:rFonts w:asciiTheme="minorHAnsi" w:hAnsiTheme="minorHAnsi" w:cstheme="minorHAnsi"/>
                          </w:rPr>
                          <w:t>T</w:t>
                        </w:r>
                        <w:proofErr w:type="spellEnd"/>
                        <w:r w:rsidR="00A35C40">
                          <w:rPr>
                            <w:rFonts w:asciiTheme="minorHAnsi" w:hAnsiTheme="minorHAnsi" w:cstheme="minorHAnsi"/>
                          </w:rPr>
                          <w:t xml:space="preserve"> detection</w:t>
                        </w:r>
                        <w:r w:rsidR="006F38AA">
                          <w:rPr>
                            <w:rFonts w:asciiTheme="minorHAnsi" w:hAnsiTheme="minorHAnsi" w:cstheme="minorHAnsi"/>
                          </w:rPr>
                          <w:t>s)</w:t>
                        </w:r>
                      </w:ins>
                      <w:del w:id="122" w:author="Heather Bryan" w:date="2025-12-05T12:08:00Z" w16du:dateUtc="2025-12-05T20:08:00Z">
                        <w:r w:rsidR="00576D2A" w:rsidDel="006F38AA">
                          <w:rPr>
                            <w:rFonts w:asciiTheme="minorHAnsi" w:hAnsiTheme="minorHAnsi" w:cstheme="minorHAnsi"/>
                          </w:rPr>
                          <w:delText>,</w:delText>
                        </w:r>
                      </w:del>
                      <w:r w:rsidR="00576D2A">
                        <w:rPr>
                          <w:rFonts w:asciiTheme="minorHAnsi" w:hAnsiTheme="minorHAnsi" w:cstheme="minorHAnsi"/>
                        </w:rPr>
                        <w:t xml:space="preserve"> and before dropping </w:t>
                      </w:r>
                      <w:del w:id="123" w:author="Heather Bryan" w:date="2025-12-05T12:08:00Z" w16du:dateUtc="2025-12-05T20:08:00Z">
                        <w:r w:rsidR="00576D2A" w:rsidDel="006F38AA">
                          <w:rPr>
                            <w:rFonts w:asciiTheme="minorHAnsi" w:hAnsiTheme="minorHAnsi" w:cstheme="minorHAnsi"/>
                          </w:rPr>
                          <w:delText xml:space="preserve">any </w:delText>
                        </w:r>
                      </w:del>
                      <w:r w:rsidR="00576D2A">
                        <w:rPr>
                          <w:rFonts w:asciiTheme="minorHAnsi" w:hAnsiTheme="minorHAnsi" w:cstheme="minorHAnsi"/>
                        </w:rPr>
                        <w:t xml:space="preserve">unused sites </w:t>
                      </w:r>
                      <w:del w:id="124" w:author="Heather Bryan" w:date="2025-12-05T12:06:00Z" w16du:dateUtc="2025-12-05T20:06:00Z">
                        <w:r w:rsidR="00576D2A" w:rsidDel="00E20912">
                          <w:rPr>
                            <w:rFonts w:asciiTheme="minorHAnsi" w:hAnsiTheme="minorHAnsi" w:cstheme="minorHAnsi"/>
                          </w:rPr>
                          <w:delText xml:space="preserve">in </w:delText>
                        </w:r>
                      </w:del>
                      <w:ins w:id="125" w:author="Heather Bryan" w:date="2025-12-05T12:06:00Z" w16du:dateUtc="2025-12-05T20:06:00Z">
                        <w:r w:rsidR="00E20912">
                          <w:rPr>
                            <w:rFonts w:asciiTheme="minorHAnsi" w:hAnsiTheme="minorHAnsi" w:cstheme="minorHAnsi"/>
                          </w:rPr>
                          <w:t>from</w:t>
                        </w:r>
                        <w:r w:rsidR="00E20912">
                          <w:rPr>
                            <w:rFonts w:asciiTheme="minorHAnsi" w:hAnsiTheme="minorHAnsi" w:cstheme="minorHAnsi"/>
                          </w:rPr>
                          <w:t xml:space="preserve"> </w:t>
                        </w:r>
                      </w:ins>
                      <w:r w:rsidR="00576D2A">
                        <w:rPr>
                          <w:rFonts w:asciiTheme="minorHAnsi" w:hAnsiTheme="minorHAnsi" w:cstheme="minorHAnsi"/>
                        </w:rPr>
                        <w:t>the analysis</w:t>
                      </w:r>
                      <w:ins w:id="126" w:author="Heather Bryan" w:date="2025-12-05T12:08:00Z" w16du:dateUtc="2025-12-05T20:08:00Z">
                        <w:r w:rsidR="006F38AA">
                          <w:rPr>
                            <w:rFonts w:asciiTheme="minorHAnsi" w:hAnsiTheme="minorHAnsi" w:cstheme="minorHAnsi"/>
                          </w:rPr>
                          <w:t xml:space="preserve"> (what do you mean by unused sites? Do you mean sites where no birds were detected?</w:t>
                        </w:r>
                      </w:ins>
                      <w:ins w:id="127" w:author="Heather Bryan" w:date="2025-12-05T12:10:00Z" w16du:dateUtc="2025-12-05T20:10:00Z">
                        <w:r w:rsidR="00CE13CF">
                          <w:rPr>
                            <w:rFonts w:asciiTheme="minorHAnsi" w:hAnsiTheme="minorHAnsi" w:cstheme="minorHAnsi"/>
                          </w:rPr>
                          <w:t>)</w:t>
                        </w:r>
                      </w:ins>
                      <w:r w:rsidR="00576D2A">
                        <w:rPr>
                          <w:rFonts w:asciiTheme="minorHAnsi" w:hAnsiTheme="minorHAnsi" w:cstheme="minorHAnsi"/>
                        </w:rPr>
                        <w:t xml:space="preserve">. </w:t>
                      </w:r>
                      <w:del w:id="128" w:author="Heather Bryan" w:date="2025-12-05T12:06:00Z" w16du:dateUtc="2025-12-05T20:06:00Z">
                        <w:r w:rsidRPr="00DA5A84" w:rsidDel="00E20912">
                          <w:rPr>
                            <w:rFonts w:asciiTheme="minorHAnsi" w:hAnsiTheme="minorHAnsi" w:cstheme="minorHAnsi"/>
                          </w:rPr>
                          <w:delText>The species represent a diverse range of taxa, including raptors, waterfowl, warblers, sparrows, flycatchers, woodpeckers, owls, and other families.</w:delText>
                        </w:r>
                      </w:del>
                      <w:ins w:id="129" w:author="Heather Bryan" w:date="2025-12-05T12:06:00Z" w16du:dateUtc="2025-12-05T20:06:00Z">
                        <w:r w:rsidR="00E20912">
                          <w:rPr>
                            <w:rFonts w:asciiTheme="minorHAnsi" w:hAnsiTheme="minorHAnsi" w:cstheme="minorHAnsi"/>
                          </w:rPr>
                          <w:t xml:space="preserve">(This sentence represents Methods so </w:t>
                        </w:r>
                      </w:ins>
                      <w:ins w:id="130" w:author="Heather Bryan" w:date="2025-12-05T12:07:00Z" w16du:dateUtc="2025-12-05T20:07:00Z">
                        <w:r w:rsidR="00376A09">
                          <w:rPr>
                            <w:rFonts w:asciiTheme="minorHAnsi" w:hAnsiTheme="minorHAnsi" w:cstheme="minorHAnsi"/>
                          </w:rPr>
                          <w:t>don’t include in a caption)</w:t>
                        </w:r>
                      </w:ins>
                    </w:p>
                  </w:txbxContent>
                </v:textbox>
                <w10:wrap type="square" anchorx="margin"/>
              </v:shape>
            </w:pict>
          </mc:Fallback>
        </mc:AlternateContent>
      </w:r>
      <w:r>
        <w:rPr>
          <w:rFonts w:hint="eastAsia"/>
          <w:lang w:val="en-US" w:eastAsia="zh-TW"/>
        </w:rPr>
        <w:t>Supplementary</w:t>
      </w:r>
      <w:r w:rsidR="00C532EF">
        <w:rPr>
          <w:lang w:val="en-US" w:eastAsia="zh-TW"/>
        </w:rPr>
        <w:t xml:space="preserve"> </w:t>
      </w:r>
      <w:commentRangeStart w:id="47"/>
      <w:r w:rsidR="00C532EF">
        <w:rPr>
          <w:lang w:val="en-US" w:eastAsia="zh-TW"/>
        </w:rPr>
        <w:t>Materials</w:t>
      </w:r>
      <w:commentRangeEnd w:id="47"/>
      <w:r w:rsidR="00E14E6B">
        <w:rPr>
          <w:rStyle w:val="CommentReference"/>
          <w:rFonts w:eastAsia="PMingLiU" w:cstheme="minorBidi"/>
          <w:b w:val="0"/>
        </w:rPr>
        <w:commentReference w:id="47"/>
      </w:r>
    </w:p>
    <w:p w14:paraId="1CB9D769" w14:textId="798869FA" w:rsidR="00B725F5" w:rsidRDefault="00B725F5" w:rsidP="004B5EBC">
      <w:pPr>
        <w:rPr>
          <w:lang w:val="en-US" w:eastAsia="zh-TW"/>
        </w:rPr>
      </w:pPr>
    </w:p>
    <w:tbl>
      <w:tblPr>
        <w:tblW w:w="10916" w:type="dxa"/>
        <w:tblInd w:w="-851" w:type="dxa"/>
        <w:tblLayout w:type="fixed"/>
        <w:tblCellMar>
          <w:left w:w="0" w:type="dxa"/>
          <w:right w:w="0" w:type="dxa"/>
        </w:tblCellMar>
        <w:tblLook w:val="0000" w:firstRow="0" w:lastRow="0" w:firstColumn="0" w:lastColumn="0" w:noHBand="0" w:noVBand="0"/>
      </w:tblPr>
      <w:tblGrid>
        <w:gridCol w:w="2836"/>
        <w:gridCol w:w="2977"/>
        <w:gridCol w:w="2693"/>
        <w:gridCol w:w="1417"/>
        <w:gridCol w:w="993"/>
      </w:tblGrid>
      <w:tr w:rsidR="00B725F5" w:rsidRPr="00C23B3D" w14:paraId="353E3D7F" w14:textId="77777777" w:rsidTr="008D3CF3">
        <w:trPr>
          <w:tblHeader/>
        </w:trPr>
        <w:tc>
          <w:tcPr>
            <w:tcW w:w="2836" w:type="dxa"/>
            <w:tcBorders>
              <w:top w:val="single" w:sz="4" w:space="0" w:color="auto"/>
              <w:left w:val="nil"/>
              <w:bottom w:val="single" w:sz="4" w:space="0" w:color="auto"/>
              <w:right w:val="nil"/>
            </w:tcBorders>
            <w:tcMar>
              <w:top w:w="25" w:type="dxa"/>
              <w:left w:w="85" w:type="dxa"/>
              <w:bottom w:w="25" w:type="dxa"/>
              <w:right w:w="85" w:type="dxa"/>
            </w:tcMar>
            <w:vAlign w:val="center"/>
          </w:tcPr>
          <w:p w14:paraId="4B64B4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Family</w:t>
            </w:r>
          </w:p>
        </w:tc>
        <w:tc>
          <w:tcPr>
            <w:tcW w:w="2977" w:type="dxa"/>
            <w:tcBorders>
              <w:top w:val="single" w:sz="4" w:space="0" w:color="auto"/>
              <w:left w:val="nil"/>
              <w:bottom w:val="single" w:sz="4" w:space="0" w:color="auto"/>
              <w:right w:val="nil"/>
            </w:tcBorders>
            <w:tcMar>
              <w:top w:w="25" w:type="dxa"/>
              <w:left w:w="85" w:type="dxa"/>
              <w:bottom w:w="25" w:type="dxa"/>
              <w:right w:w="85" w:type="dxa"/>
            </w:tcMar>
            <w:vAlign w:val="center"/>
          </w:tcPr>
          <w:p w14:paraId="715DAD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Scientific name</w:t>
            </w:r>
          </w:p>
        </w:tc>
        <w:tc>
          <w:tcPr>
            <w:tcW w:w="2693" w:type="dxa"/>
            <w:tcBorders>
              <w:top w:val="single" w:sz="4" w:space="0" w:color="auto"/>
              <w:left w:val="nil"/>
              <w:bottom w:val="single" w:sz="4" w:space="0" w:color="auto"/>
              <w:right w:val="nil"/>
            </w:tcBorders>
            <w:tcMar>
              <w:top w:w="25" w:type="dxa"/>
              <w:left w:w="85" w:type="dxa"/>
              <w:bottom w:w="25" w:type="dxa"/>
              <w:right w:w="85" w:type="dxa"/>
            </w:tcMar>
            <w:vAlign w:val="center"/>
          </w:tcPr>
          <w:p w14:paraId="31D8A45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Common name</w:t>
            </w:r>
          </w:p>
        </w:tc>
        <w:tc>
          <w:tcPr>
            <w:tcW w:w="1417" w:type="dxa"/>
            <w:tcBorders>
              <w:top w:val="single" w:sz="4" w:space="0" w:color="auto"/>
              <w:left w:val="nil"/>
              <w:bottom w:val="single" w:sz="4" w:space="0" w:color="auto"/>
              <w:right w:val="nil"/>
            </w:tcBorders>
            <w:tcMar>
              <w:top w:w="25" w:type="dxa"/>
              <w:left w:w="85" w:type="dxa"/>
              <w:bottom w:w="25" w:type="dxa"/>
              <w:right w:w="85" w:type="dxa"/>
            </w:tcMar>
            <w:vAlign w:val="center"/>
          </w:tcPr>
          <w:p w14:paraId="5F265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No. detections</w:t>
            </w:r>
          </w:p>
        </w:tc>
        <w:tc>
          <w:tcPr>
            <w:tcW w:w="993" w:type="dxa"/>
            <w:tcBorders>
              <w:top w:val="single" w:sz="4" w:space="0" w:color="auto"/>
              <w:left w:val="nil"/>
              <w:bottom w:val="single" w:sz="4" w:space="0" w:color="auto"/>
              <w:right w:val="nil"/>
            </w:tcBorders>
            <w:tcMar>
              <w:top w:w="25" w:type="dxa"/>
              <w:left w:w="85" w:type="dxa"/>
              <w:bottom w:w="25" w:type="dxa"/>
              <w:right w:w="85" w:type="dxa"/>
            </w:tcMar>
            <w:vAlign w:val="center"/>
          </w:tcPr>
          <w:p w14:paraId="5C72A5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No. sites</w:t>
            </w:r>
          </w:p>
        </w:tc>
      </w:tr>
      <w:tr w:rsidR="00B725F5" w:rsidRPr="00F5046C" w14:paraId="38D3BF6A" w14:textId="77777777" w:rsidTr="008D3CF3">
        <w:tc>
          <w:tcPr>
            <w:tcW w:w="2836" w:type="dxa"/>
            <w:vMerge w:val="restart"/>
            <w:tcBorders>
              <w:top w:val="single" w:sz="4" w:space="0" w:color="auto"/>
              <w:left w:val="nil"/>
              <w:right w:val="nil"/>
            </w:tcBorders>
            <w:tcMar>
              <w:top w:w="25" w:type="dxa"/>
              <w:left w:w="85" w:type="dxa"/>
              <w:bottom w:w="25" w:type="dxa"/>
              <w:right w:w="85" w:type="dxa"/>
            </w:tcMar>
            <w:vAlign w:val="center"/>
          </w:tcPr>
          <w:p w14:paraId="2FC9F5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Accipitridae</w:t>
            </w:r>
          </w:p>
          <w:p w14:paraId="71E66F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(Hawks, Eagles, and Kites)</w:t>
            </w:r>
          </w:p>
          <w:p w14:paraId="3040AE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single" w:sz="4" w:space="0" w:color="auto"/>
              <w:left w:val="nil"/>
              <w:bottom w:val="nil"/>
              <w:right w:val="nil"/>
            </w:tcBorders>
            <w:tcMar>
              <w:top w:w="25" w:type="dxa"/>
              <w:left w:w="85" w:type="dxa"/>
              <w:bottom w:w="25" w:type="dxa"/>
              <w:right w:w="85" w:type="dxa"/>
            </w:tcMar>
            <w:vAlign w:val="center"/>
          </w:tcPr>
          <w:p w14:paraId="3C6419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Astur atricapillus</w:t>
            </w:r>
          </w:p>
        </w:tc>
        <w:tc>
          <w:tcPr>
            <w:tcW w:w="2693" w:type="dxa"/>
            <w:tcBorders>
              <w:top w:val="single" w:sz="4" w:space="0" w:color="auto"/>
              <w:left w:val="nil"/>
              <w:bottom w:val="nil"/>
              <w:right w:val="nil"/>
            </w:tcBorders>
            <w:tcMar>
              <w:top w:w="25" w:type="dxa"/>
              <w:left w:w="85" w:type="dxa"/>
              <w:bottom w:w="25" w:type="dxa"/>
              <w:right w:w="85" w:type="dxa"/>
            </w:tcMar>
            <w:vAlign w:val="center"/>
          </w:tcPr>
          <w:p w14:paraId="672985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Goshawk</w:t>
            </w:r>
          </w:p>
        </w:tc>
        <w:tc>
          <w:tcPr>
            <w:tcW w:w="1417" w:type="dxa"/>
            <w:tcBorders>
              <w:top w:val="single" w:sz="4" w:space="0" w:color="auto"/>
              <w:left w:val="nil"/>
              <w:bottom w:val="nil"/>
              <w:right w:val="nil"/>
            </w:tcBorders>
            <w:tcMar>
              <w:top w:w="25" w:type="dxa"/>
              <w:left w:w="85" w:type="dxa"/>
              <w:bottom w:w="25" w:type="dxa"/>
              <w:right w:w="85" w:type="dxa"/>
            </w:tcMar>
            <w:vAlign w:val="center"/>
          </w:tcPr>
          <w:p w14:paraId="3EE493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4713</w:t>
            </w:r>
          </w:p>
        </w:tc>
        <w:tc>
          <w:tcPr>
            <w:tcW w:w="993" w:type="dxa"/>
            <w:tcBorders>
              <w:top w:val="single" w:sz="4" w:space="0" w:color="auto"/>
              <w:left w:val="nil"/>
              <w:bottom w:val="nil"/>
              <w:right w:val="nil"/>
            </w:tcBorders>
            <w:tcMar>
              <w:top w:w="25" w:type="dxa"/>
              <w:left w:w="85" w:type="dxa"/>
              <w:bottom w:w="25" w:type="dxa"/>
              <w:right w:w="85" w:type="dxa"/>
            </w:tcMar>
            <w:vAlign w:val="center"/>
          </w:tcPr>
          <w:p w14:paraId="62036F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561613BA" w14:textId="77777777" w:rsidTr="008D3CF3">
        <w:tc>
          <w:tcPr>
            <w:tcW w:w="2836" w:type="dxa"/>
            <w:vMerge/>
            <w:tcBorders>
              <w:left w:val="nil"/>
              <w:right w:val="nil"/>
            </w:tcBorders>
            <w:tcMar>
              <w:top w:w="25" w:type="dxa"/>
              <w:left w:w="85" w:type="dxa"/>
              <w:bottom w:w="25" w:type="dxa"/>
              <w:right w:w="85" w:type="dxa"/>
            </w:tcMar>
            <w:vAlign w:val="center"/>
          </w:tcPr>
          <w:p w14:paraId="2E6318A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AB696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Buteo jamaicensis</w:t>
            </w:r>
          </w:p>
        </w:tc>
        <w:tc>
          <w:tcPr>
            <w:tcW w:w="2693" w:type="dxa"/>
            <w:tcBorders>
              <w:top w:val="nil"/>
              <w:left w:val="nil"/>
              <w:bottom w:val="nil"/>
              <w:right w:val="nil"/>
            </w:tcBorders>
            <w:tcMar>
              <w:top w:w="25" w:type="dxa"/>
              <w:left w:w="85" w:type="dxa"/>
              <w:bottom w:w="25" w:type="dxa"/>
              <w:right w:w="85" w:type="dxa"/>
            </w:tcMar>
            <w:vAlign w:val="center"/>
          </w:tcPr>
          <w:p w14:paraId="39B90E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Red-tailed Hawk</w:t>
            </w:r>
          </w:p>
        </w:tc>
        <w:tc>
          <w:tcPr>
            <w:tcW w:w="1417" w:type="dxa"/>
            <w:tcBorders>
              <w:top w:val="nil"/>
              <w:left w:val="nil"/>
              <w:bottom w:val="nil"/>
              <w:right w:val="nil"/>
            </w:tcBorders>
            <w:tcMar>
              <w:top w:w="25" w:type="dxa"/>
              <w:left w:w="85" w:type="dxa"/>
              <w:bottom w:w="25" w:type="dxa"/>
              <w:right w:w="85" w:type="dxa"/>
            </w:tcMar>
            <w:vAlign w:val="center"/>
          </w:tcPr>
          <w:p w14:paraId="0B6D7E4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296</w:t>
            </w:r>
          </w:p>
        </w:tc>
        <w:tc>
          <w:tcPr>
            <w:tcW w:w="993" w:type="dxa"/>
            <w:tcBorders>
              <w:top w:val="nil"/>
              <w:left w:val="nil"/>
              <w:bottom w:val="nil"/>
              <w:right w:val="nil"/>
            </w:tcBorders>
            <w:tcMar>
              <w:top w:w="25" w:type="dxa"/>
              <w:left w:w="85" w:type="dxa"/>
              <w:bottom w:w="25" w:type="dxa"/>
              <w:right w:w="85" w:type="dxa"/>
            </w:tcMar>
            <w:vAlign w:val="center"/>
          </w:tcPr>
          <w:p w14:paraId="0292D5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50</w:t>
            </w:r>
          </w:p>
        </w:tc>
      </w:tr>
      <w:tr w:rsidR="00B725F5" w:rsidRPr="00F5046C" w14:paraId="48E92742" w14:textId="77777777" w:rsidTr="008D3CF3">
        <w:tc>
          <w:tcPr>
            <w:tcW w:w="2836" w:type="dxa"/>
            <w:vMerge/>
            <w:tcBorders>
              <w:left w:val="nil"/>
              <w:right w:val="nil"/>
            </w:tcBorders>
            <w:tcMar>
              <w:top w:w="25" w:type="dxa"/>
              <w:left w:w="85" w:type="dxa"/>
              <w:bottom w:w="25" w:type="dxa"/>
              <w:right w:w="85" w:type="dxa"/>
            </w:tcMar>
            <w:vAlign w:val="center"/>
          </w:tcPr>
          <w:p w14:paraId="27FF9A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CB2F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Buteo </w:t>
            </w:r>
            <w:proofErr w:type="spellStart"/>
            <w:r w:rsidRPr="00CB2D62">
              <w:rPr>
                <w:rFonts w:asciiTheme="minorHAnsi" w:eastAsiaTheme="minorEastAsia" w:hAnsiTheme="minorHAnsi" w:cstheme="minorHAnsi"/>
                <w:i/>
                <w:iCs/>
                <w:szCs w:val="24"/>
                <w:lang w:eastAsia="zh-TW"/>
              </w:rPr>
              <w:t>platypterus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74EC27A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Broad-winged Hawk</w:t>
            </w:r>
          </w:p>
        </w:tc>
        <w:tc>
          <w:tcPr>
            <w:tcW w:w="1417" w:type="dxa"/>
            <w:tcBorders>
              <w:top w:val="nil"/>
              <w:left w:val="nil"/>
              <w:bottom w:val="nil"/>
              <w:right w:val="nil"/>
            </w:tcBorders>
            <w:tcMar>
              <w:top w:w="25" w:type="dxa"/>
              <w:left w:w="85" w:type="dxa"/>
              <w:bottom w:w="25" w:type="dxa"/>
              <w:right w:w="85" w:type="dxa"/>
            </w:tcMar>
            <w:vAlign w:val="center"/>
          </w:tcPr>
          <w:p w14:paraId="22BB61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3302</w:t>
            </w:r>
          </w:p>
        </w:tc>
        <w:tc>
          <w:tcPr>
            <w:tcW w:w="993" w:type="dxa"/>
            <w:tcBorders>
              <w:top w:val="nil"/>
              <w:left w:val="nil"/>
              <w:bottom w:val="nil"/>
              <w:right w:val="nil"/>
            </w:tcBorders>
            <w:tcMar>
              <w:top w:w="25" w:type="dxa"/>
              <w:left w:w="85" w:type="dxa"/>
              <w:bottom w:w="25" w:type="dxa"/>
              <w:right w:w="85" w:type="dxa"/>
            </w:tcMar>
            <w:vAlign w:val="center"/>
          </w:tcPr>
          <w:p w14:paraId="098EDE0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C0DDD15" w14:textId="77777777" w:rsidTr="008D3CF3">
        <w:tc>
          <w:tcPr>
            <w:tcW w:w="2836" w:type="dxa"/>
            <w:vMerge/>
            <w:tcBorders>
              <w:left w:val="nil"/>
              <w:right w:val="nil"/>
            </w:tcBorders>
            <w:tcMar>
              <w:top w:w="25" w:type="dxa"/>
              <w:left w:w="85" w:type="dxa"/>
              <w:bottom w:w="25" w:type="dxa"/>
              <w:right w:w="85" w:type="dxa"/>
            </w:tcMar>
            <w:vAlign w:val="center"/>
          </w:tcPr>
          <w:p w14:paraId="3393F1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DB61B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Haliaeetus leucocephalus</w:t>
            </w:r>
          </w:p>
        </w:tc>
        <w:tc>
          <w:tcPr>
            <w:tcW w:w="2693" w:type="dxa"/>
            <w:tcBorders>
              <w:top w:val="nil"/>
              <w:left w:val="nil"/>
              <w:bottom w:val="nil"/>
              <w:right w:val="nil"/>
            </w:tcBorders>
            <w:tcMar>
              <w:top w:w="25" w:type="dxa"/>
              <w:left w:w="85" w:type="dxa"/>
              <w:bottom w:w="25" w:type="dxa"/>
              <w:right w:w="85" w:type="dxa"/>
            </w:tcMar>
            <w:vAlign w:val="center"/>
          </w:tcPr>
          <w:p w14:paraId="5E561CA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Bald Eagle</w:t>
            </w:r>
          </w:p>
        </w:tc>
        <w:tc>
          <w:tcPr>
            <w:tcW w:w="1417" w:type="dxa"/>
            <w:tcBorders>
              <w:top w:val="nil"/>
              <w:left w:val="nil"/>
              <w:bottom w:val="nil"/>
              <w:right w:val="nil"/>
            </w:tcBorders>
            <w:tcMar>
              <w:top w:w="25" w:type="dxa"/>
              <w:left w:w="85" w:type="dxa"/>
              <w:bottom w:w="25" w:type="dxa"/>
              <w:right w:w="85" w:type="dxa"/>
            </w:tcMar>
            <w:vAlign w:val="center"/>
          </w:tcPr>
          <w:p w14:paraId="289548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398</w:t>
            </w:r>
          </w:p>
        </w:tc>
        <w:tc>
          <w:tcPr>
            <w:tcW w:w="993" w:type="dxa"/>
            <w:tcBorders>
              <w:top w:val="nil"/>
              <w:left w:val="nil"/>
              <w:bottom w:val="nil"/>
              <w:right w:val="nil"/>
            </w:tcBorders>
            <w:tcMar>
              <w:top w:w="25" w:type="dxa"/>
              <w:left w:w="85" w:type="dxa"/>
              <w:bottom w:w="25" w:type="dxa"/>
              <w:right w:w="85" w:type="dxa"/>
            </w:tcMar>
            <w:vAlign w:val="center"/>
          </w:tcPr>
          <w:p w14:paraId="02081B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w:t>
            </w:r>
          </w:p>
        </w:tc>
      </w:tr>
      <w:tr w:rsidR="00B725F5" w:rsidRPr="00F5046C" w14:paraId="385625DD"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0AE727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0E345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Accipiter striatus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09E127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Sharp-shinned Hawk</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DB5BB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116</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FF796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38</w:t>
            </w:r>
          </w:p>
        </w:tc>
      </w:tr>
      <w:tr w:rsidR="00B725F5" w:rsidRPr="00F5046C" w14:paraId="354624D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5BF755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Pandionidae</w:t>
            </w:r>
          </w:p>
          <w:p w14:paraId="3AA8E3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(Osprey)</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C28D2F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Pandion haliaetus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533155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Osprey</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3C5A3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018D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4BEF652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EFFC0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roofErr w:type="spellStart"/>
            <w:r w:rsidRPr="00CB2D62">
              <w:rPr>
                <w:rFonts w:asciiTheme="minorHAnsi" w:eastAsiaTheme="minorEastAsia" w:hAnsiTheme="minorHAnsi" w:cstheme="minorHAnsi"/>
                <w:szCs w:val="24"/>
                <w:lang w:eastAsia="zh-TW"/>
              </w:rPr>
              <w:t>Anatida</w:t>
            </w:r>
            <w:proofErr w:type="spellEnd"/>
          </w:p>
          <w:p w14:paraId="149115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(Ducks, Geese, and Waterfowl)</w:t>
            </w:r>
          </w:p>
          <w:p w14:paraId="1CEB2F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58DC76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Anas platyrhynchos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B2713C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Mallard</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152DB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478</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5E34C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49541593" w14:textId="77777777" w:rsidTr="008D3CF3">
        <w:tc>
          <w:tcPr>
            <w:tcW w:w="2836" w:type="dxa"/>
            <w:vMerge/>
            <w:tcBorders>
              <w:left w:val="nil"/>
              <w:right w:val="nil"/>
            </w:tcBorders>
            <w:tcMar>
              <w:top w:w="25" w:type="dxa"/>
              <w:left w:w="85" w:type="dxa"/>
              <w:bottom w:w="25" w:type="dxa"/>
              <w:right w:w="85" w:type="dxa"/>
            </w:tcMar>
            <w:vAlign w:val="center"/>
          </w:tcPr>
          <w:p w14:paraId="3A0818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3AA75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Branta canadensis</w:t>
            </w:r>
          </w:p>
        </w:tc>
        <w:tc>
          <w:tcPr>
            <w:tcW w:w="2693" w:type="dxa"/>
            <w:tcBorders>
              <w:top w:val="nil"/>
              <w:left w:val="nil"/>
              <w:bottom w:val="nil"/>
              <w:right w:val="nil"/>
            </w:tcBorders>
            <w:tcMar>
              <w:top w:w="25" w:type="dxa"/>
              <w:left w:w="85" w:type="dxa"/>
              <w:bottom w:w="25" w:type="dxa"/>
              <w:right w:w="85" w:type="dxa"/>
            </w:tcMar>
            <w:vAlign w:val="center"/>
          </w:tcPr>
          <w:p w14:paraId="1D6CD9C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Canada Goose</w:t>
            </w:r>
          </w:p>
        </w:tc>
        <w:tc>
          <w:tcPr>
            <w:tcW w:w="1417" w:type="dxa"/>
            <w:tcBorders>
              <w:top w:val="nil"/>
              <w:left w:val="nil"/>
              <w:bottom w:val="nil"/>
              <w:right w:val="nil"/>
            </w:tcBorders>
            <w:tcMar>
              <w:top w:w="25" w:type="dxa"/>
              <w:left w:w="85" w:type="dxa"/>
              <w:bottom w:w="25" w:type="dxa"/>
              <w:right w:w="85" w:type="dxa"/>
            </w:tcMar>
            <w:vAlign w:val="center"/>
          </w:tcPr>
          <w:p w14:paraId="73EC41B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788</w:t>
            </w:r>
          </w:p>
        </w:tc>
        <w:tc>
          <w:tcPr>
            <w:tcW w:w="993" w:type="dxa"/>
            <w:tcBorders>
              <w:top w:val="nil"/>
              <w:left w:val="nil"/>
              <w:bottom w:val="nil"/>
              <w:right w:val="nil"/>
            </w:tcBorders>
            <w:tcMar>
              <w:top w:w="25" w:type="dxa"/>
              <w:left w:w="85" w:type="dxa"/>
              <w:bottom w:w="25" w:type="dxa"/>
              <w:right w:w="85" w:type="dxa"/>
            </w:tcMar>
            <w:vAlign w:val="center"/>
          </w:tcPr>
          <w:p w14:paraId="49A13A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1889F3B" w14:textId="77777777" w:rsidTr="008D3CF3">
        <w:tc>
          <w:tcPr>
            <w:tcW w:w="2836" w:type="dxa"/>
            <w:vMerge/>
            <w:tcBorders>
              <w:left w:val="nil"/>
              <w:right w:val="nil"/>
            </w:tcBorders>
            <w:tcMar>
              <w:top w:w="25" w:type="dxa"/>
              <w:left w:w="85" w:type="dxa"/>
              <w:bottom w:w="25" w:type="dxa"/>
              <w:right w:w="85" w:type="dxa"/>
            </w:tcMar>
            <w:vAlign w:val="center"/>
          </w:tcPr>
          <w:p w14:paraId="39CC7A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47F83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Mergus</w:t>
            </w:r>
            <w:proofErr w:type="spellEnd"/>
            <w:r w:rsidRPr="00CB2D62">
              <w:rPr>
                <w:rFonts w:asciiTheme="minorHAnsi" w:eastAsiaTheme="minorEastAsia" w:hAnsiTheme="minorHAnsi" w:cstheme="minorHAnsi"/>
                <w:i/>
                <w:iCs/>
                <w:szCs w:val="24"/>
                <w:lang w:eastAsia="zh-TW"/>
              </w:rPr>
              <w:t xml:space="preserve"> merganser</w:t>
            </w:r>
          </w:p>
        </w:tc>
        <w:tc>
          <w:tcPr>
            <w:tcW w:w="2693" w:type="dxa"/>
            <w:tcBorders>
              <w:top w:val="nil"/>
              <w:left w:val="nil"/>
              <w:bottom w:val="nil"/>
              <w:right w:val="nil"/>
            </w:tcBorders>
            <w:tcMar>
              <w:top w:w="25" w:type="dxa"/>
              <w:left w:w="85" w:type="dxa"/>
              <w:bottom w:w="25" w:type="dxa"/>
              <w:right w:w="85" w:type="dxa"/>
            </w:tcMar>
            <w:vAlign w:val="center"/>
          </w:tcPr>
          <w:p w14:paraId="5AEF27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Merganser</w:t>
            </w:r>
          </w:p>
        </w:tc>
        <w:tc>
          <w:tcPr>
            <w:tcW w:w="1417" w:type="dxa"/>
            <w:tcBorders>
              <w:top w:val="nil"/>
              <w:left w:val="nil"/>
              <w:bottom w:val="nil"/>
              <w:right w:val="nil"/>
            </w:tcBorders>
            <w:tcMar>
              <w:top w:w="25" w:type="dxa"/>
              <w:left w:w="85" w:type="dxa"/>
              <w:bottom w:w="25" w:type="dxa"/>
              <w:right w:w="85" w:type="dxa"/>
            </w:tcMar>
            <w:vAlign w:val="center"/>
          </w:tcPr>
          <w:p w14:paraId="23B951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866</w:t>
            </w:r>
          </w:p>
        </w:tc>
        <w:tc>
          <w:tcPr>
            <w:tcW w:w="993" w:type="dxa"/>
            <w:tcBorders>
              <w:top w:val="nil"/>
              <w:left w:val="nil"/>
              <w:bottom w:val="nil"/>
              <w:right w:val="nil"/>
            </w:tcBorders>
            <w:tcMar>
              <w:top w:w="25" w:type="dxa"/>
              <w:left w:w="85" w:type="dxa"/>
              <w:bottom w:w="25" w:type="dxa"/>
              <w:right w:w="85" w:type="dxa"/>
            </w:tcMar>
            <w:vAlign w:val="center"/>
          </w:tcPr>
          <w:p w14:paraId="17793F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485899C8" w14:textId="77777777" w:rsidTr="008D3CF3">
        <w:tc>
          <w:tcPr>
            <w:tcW w:w="2836" w:type="dxa"/>
            <w:vMerge/>
            <w:tcBorders>
              <w:left w:val="nil"/>
              <w:right w:val="nil"/>
            </w:tcBorders>
            <w:tcMar>
              <w:top w:w="25" w:type="dxa"/>
              <w:left w:w="85" w:type="dxa"/>
              <w:bottom w:w="25" w:type="dxa"/>
              <w:right w:w="85" w:type="dxa"/>
            </w:tcMar>
            <w:vAlign w:val="center"/>
          </w:tcPr>
          <w:p w14:paraId="115150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77A119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Bucephala clangula</w:t>
            </w:r>
          </w:p>
        </w:tc>
        <w:tc>
          <w:tcPr>
            <w:tcW w:w="2693" w:type="dxa"/>
            <w:tcBorders>
              <w:top w:val="nil"/>
              <w:left w:val="nil"/>
              <w:bottom w:val="nil"/>
              <w:right w:val="nil"/>
            </w:tcBorders>
            <w:tcMar>
              <w:top w:w="25" w:type="dxa"/>
              <w:left w:w="85" w:type="dxa"/>
              <w:bottom w:w="25" w:type="dxa"/>
              <w:right w:w="85" w:type="dxa"/>
            </w:tcMar>
            <w:vAlign w:val="center"/>
          </w:tcPr>
          <w:p w14:paraId="2100BCA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Goldeneye</w:t>
            </w:r>
          </w:p>
        </w:tc>
        <w:tc>
          <w:tcPr>
            <w:tcW w:w="1417" w:type="dxa"/>
            <w:tcBorders>
              <w:top w:val="nil"/>
              <w:left w:val="nil"/>
              <w:bottom w:val="nil"/>
              <w:right w:val="nil"/>
            </w:tcBorders>
            <w:tcMar>
              <w:top w:w="25" w:type="dxa"/>
              <w:left w:w="85" w:type="dxa"/>
              <w:bottom w:w="25" w:type="dxa"/>
              <w:right w:w="85" w:type="dxa"/>
            </w:tcMar>
            <w:vAlign w:val="center"/>
          </w:tcPr>
          <w:p w14:paraId="3451DF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82</w:t>
            </w:r>
          </w:p>
        </w:tc>
        <w:tc>
          <w:tcPr>
            <w:tcW w:w="993" w:type="dxa"/>
            <w:tcBorders>
              <w:top w:val="nil"/>
              <w:left w:val="nil"/>
              <w:bottom w:val="nil"/>
              <w:right w:val="nil"/>
            </w:tcBorders>
            <w:tcMar>
              <w:top w:w="25" w:type="dxa"/>
              <w:left w:w="85" w:type="dxa"/>
              <w:bottom w:w="25" w:type="dxa"/>
              <w:right w:w="85" w:type="dxa"/>
            </w:tcMar>
            <w:vAlign w:val="center"/>
          </w:tcPr>
          <w:p w14:paraId="43EBCE5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21</w:t>
            </w:r>
          </w:p>
        </w:tc>
      </w:tr>
      <w:tr w:rsidR="00B725F5" w:rsidRPr="00F5046C" w14:paraId="2BFA12D3" w14:textId="77777777" w:rsidTr="008D3CF3">
        <w:tc>
          <w:tcPr>
            <w:tcW w:w="2836" w:type="dxa"/>
            <w:vMerge/>
            <w:tcBorders>
              <w:left w:val="nil"/>
              <w:right w:val="nil"/>
            </w:tcBorders>
            <w:tcMar>
              <w:top w:w="25" w:type="dxa"/>
              <w:left w:w="85" w:type="dxa"/>
              <w:bottom w:w="25" w:type="dxa"/>
              <w:right w:w="85" w:type="dxa"/>
            </w:tcMar>
            <w:vAlign w:val="center"/>
          </w:tcPr>
          <w:p w14:paraId="0A1058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02EBE0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Anas </w:t>
            </w:r>
            <w:proofErr w:type="spellStart"/>
            <w:r w:rsidRPr="00CB2D62">
              <w:rPr>
                <w:rFonts w:asciiTheme="minorHAnsi" w:eastAsiaTheme="minorEastAsia" w:hAnsiTheme="minorHAnsi" w:cstheme="minorHAnsi"/>
                <w:i/>
                <w:iCs/>
                <w:szCs w:val="24"/>
                <w:lang w:eastAsia="zh-TW"/>
              </w:rPr>
              <w:t>crecca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0C3CE9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Green-winged Teal</w:t>
            </w:r>
          </w:p>
        </w:tc>
        <w:tc>
          <w:tcPr>
            <w:tcW w:w="1417" w:type="dxa"/>
            <w:tcBorders>
              <w:top w:val="nil"/>
              <w:left w:val="nil"/>
              <w:bottom w:val="nil"/>
              <w:right w:val="nil"/>
            </w:tcBorders>
            <w:tcMar>
              <w:top w:w="25" w:type="dxa"/>
              <w:left w:w="85" w:type="dxa"/>
              <w:bottom w:w="25" w:type="dxa"/>
              <w:right w:w="85" w:type="dxa"/>
            </w:tcMar>
            <w:vAlign w:val="center"/>
          </w:tcPr>
          <w:p w14:paraId="17E661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124</w:t>
            </w:r>
          </w:p>
        </w:tc>
        <w:tc>
          <w:tcPr>
            <w:tcW w:w="993" w:type="dxa"/>
            <w:tcBorders>
              <w:top w:val="nil"/>
              <w:left w:val="nil"/>
              <w:bottom w:val="nil"/>
              <w:right w:val="nil"/>
            </w:tcBorders>
            <w:tcMar>
              <w:top w:w="25" w:type="dxa"/>
              <w:left w:w="85" w:type="dxa"/>
              <w:bottom w:w="25" w:type="dxa"/>
              <w:right w:w="85" w:type="dxa"/>
            </w:tcMar>
            <w:vAlign w:val="center"/>
          </w:tcPr>
          <w:p w14:paraId="7C38D9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25</w:t>
            </w:r>
          </w:p>
        </w:tc>
      </w:tr>
      <w:tr w:rsidR="00B725F5" w:rsidRPr="00F5046C" w14:paraId="40FED7BF" w14:textId="77777777" w:rsidTr="008D3CF3">
        <w:tc>
          <w:tcPr>
            <w:tcW w:w="2836" w:type="dxa"/>
            <w:vMerge/>
            <w:tcBorders>
              <w:left w:val="nil"/>
              <w:right w:val="nil"/>
            </w:tcBorders>
            <w:tcMar>
              <w:top w:w="25" w:type="dxa"/>
              <w:left w:w="85" w:type="dxa"/>
              <w:bottom w:w="25" w:type="dxa"/>
              <w:right w:w="85" w:type="dxa"/>
            </w:tcMar>
            <w:vAlign w:val="center"/>
          </w:tcPr>
          <w:p w14:paraId="33B0F59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6CB03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Lophodytes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cucullatus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555962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Hooded Merganser</w:t>
            </w:r>
          </w:p>
        </w:tc>
        <w:tc>
          <w:tcPr>
            <w:tcW w:w="1417" w:type="dxa"/>
            <w:tcBorders>
              <w:top w:val="nil"/>
              <w:left w:val="nil"/>
              <w:bottom w:val="nil"/>
              <w:right w:val="nil"/>
            </w:tcBorders>
            <w:tcMar>
              <w:top w:w="25" w:type="dxa"/>
              <w:left w:w="85" w:type="dxa"/>
              <w:bottom w:w="25" w:type="dxa"/>
              <w:right w:w="85" w:type="dxa"/>
            </w:tcMar>
            <w:vAlign w:val="center"/>
          </w:tcPr>
          <w:p w14:paraId="6128D5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75</w:t>
            </w:r>
          </w:p>
        </w:tc>
        <w:tc>
          <w:tcPr>
            <w:tcW w:w="993" w:type="dxa"/>
            <w:tcBorders>
              <w:top w:val="nil"/>
              <w:left w:val="nil"/>
              <w:bottom w:val="nil"/>
              <w:right w:val="nil"/>
            </w:tcBorders>
            <w:tcMar>
              <w:top w:w="25" w:type="dxa"/>
              <w:left w:w="85" w:type="dxa"/>
              <w:bottom w:w="25" w:type="dxa"/>
              <w:right w:w="85" w:type="dxa"/>
            </w:tcMar>
            <w:vAlign w:val="center"/>
          </w:tcPr>
          <w:p w14:paraId="768756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w:t>
            </w:r>
          </w:p>
        </w:tc>
      </w:tr>
      <w:tr w:rsidR="00B725F5" w:rsidRPr="00F5046C" w14:paraId="26A28CE2" w14:textId="77777777" w:rsidTr="008D3CF3">
        <w:tc>
          <w:tcPr>
            <w:tcW w:w="2836" w:type="dxa"/>
            <w:vMerge/>
            <w:tcBorders>
              <w:left w:val="nil"/>
              <w:right w:val="nil"/>
            </w:tcBorders>
            <w:tcMar>
              <w:top w:w="25" w:type="dxa"/>
              <w:left w:w="85" w:type="dxa"/>
              <w:bottom w:w="25" w:type="dxa"/>
              <w:right w:w="85" w:type="dxa"/>
            </w:tcMar>
            <w:vAlign w:val="center"/>
          </w:tcPr>
          <w:p w14:paraId="0BA78C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5B7D4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Bucephala islandica</w:t>
            </w:r>
          </w:p>
        </w:tc>
        <w:tc>
          <w:tcPr>
            <w:tcW w:w="2693" w:type="dxa"/>
            <w:tcBorders>
              <w:top w:val="nil"/>
              <w:left w:val="nil"/>
              <w:bottom w:val="nil"/>
              <w:right w:val="nil"/>
            </w:tcBorders>
            <w:tcMar>
              <w:top w:w="25" w:type="dxa"/>
              <w:left w:w="85" w:type="dxa"/>
              <w:bottom w:w="25" w:type="dxa"/>
              <w:right w:w="85" w:type="dxa"/>
            </w:tcMar>
            <w:vAlign w:val="center"/>
          </w:tcPr>
          <w:p w14:paraId="6868143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Barrow's Goldeneye</w:t>
            </w:r>
          </w:p>
        </w:tc>
        <w:tc>
          <w:tcPr>
            <w:tcW w:w="1417" w:type="dxa"/>
            <w:tcBorders>
              <w:top w:val="nil"/>
              <w:left w:val="nil"/>
              <w:bottom w:val="nil"/>
              <w:right w:val="nil"/>
            </w:tcBorders>
            <w:tcMar>
              <w:top w:w="25" w:type="dxa"/>
              <w:left w:w="85" w:type="dxa"/>
              <w:bottom w:w="25" w:type="dxa"/>
              <w:right w:w="85" w:type="dxa"/>
            </w:tcMar>
            <w:vAlign w:val="center"/>
          </w:tcPr>
          <w:p w14:paraId="7BDC9A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w:t>
            </w:r>
          </w:p>
        </w:tc>
        <w:tc>
          <w:tcPr>
            <w:tcW w:w="993" w:type="dxa"/>
            <w:tcBorders>
              <w:top w:val="nil"/>
              <w:left w:val="nil"/>
              <w:bottom w:val="nil"/>
              <w:right w:val="nil"/>
            </w:tcBorders>
            <w:tcMar>
              <w:top w:w="25" w:type="dxa"/>
              <w:left w:w="85" w:type="dxa"/>
              <w:bottom w:w="25" w:type="dxa"/>
              <w:right w:w="85" w:type="dxa"/>
            </w:tcMar>
            <w:vAlign w:val="center"/>
          </w:tcPr>
          <w:p w14:paraId="592CCC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w:t>
            </w:r>
          </w:p>
        </w:tc>
      </w:tr>
      <w:tr w:rsidR="00B725F5" w:rsidRPr="00F5046C" w14:paraId="1F623F7F" w14:textId="77777777" w:rsidTr="008D3CF3">
        <w:tc>
          <w:tcPr>
            <w:tcW w:w="2836" w:type="dxa"/>
            <w:vMerge/>
            <w:tcBorders>
              <w:left w:val="nil"/>
              <w:right w:val="nil"/>
            </w:tcBorders>
            <w:tcMar>
              <w:top w:w="25" w:type="dxa"/>
              <w:left w:w="85" w:type="dxa"/>
              <w:bottom w:w="25" w:type="dxa"/>
              <w:right w:w="85" w:type="dxa"/>
            </w:tcMar>
            <w:vAlign w:val="center"/>
          </w:tcPr>
          <w:p w14:paraId="450371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016B2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Cygnus buccinator</w:t>
            </w:r>
          </w:p>
        </w:tc>
        <w:tc>
          <w:tcPr>
            <w:tcW w:w="2693" w:type="dxa"/>
            <w:tcBorders>
              <w:top w:val="nil"/>
              <w:left w:val="nil"/>
              <w:bottom w:val="nil"/>
              <w:right w:val="nil"/>
            </w:tcBorders>
            <w:tcMar>
              <w:top w:w="25" w:type="dxa"/>
              <w:left w:w="85" w:type="dxa"/>
              <w:bottom w:w="25" w:type="dxa"/>
              <w:right w:w="85" w:type="dxa"/>
            </w:tcMar>
            <w:vAlign w:val="center"/>
          </w:tcPr>
          <w:p w14:paraId="71C54AE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Trumpeter Swan</w:t>
            </w:r>
          </w:p>
        </w:tc>
        <w:tc>
          <w:tcPr>
            <w:tcW w:w="1417" w:type="dxa"/>
            <w:tcBorders>
              <w:top w:val="nil"/>
              <w:left w:val="nil"/>
              <w:bottom w:val="nil"/>
              <w:right w:val="nil"/>
            </w:tcBorders>
            <w:tcMar>
              <w:top w:w="25" w:type="dxa"/>
              <w:left w:w="85" w:type="dxa"/>
              <w:bottom w:w="25" w:type="dxa"/>
              <w:right w:w="85" w:type="dxa"/>
            </w:tcMar>
            <w:vAlign w:val="center"/>
          </w:tcPr>
          <w:p w14:paraId="38D8B9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97</w:t>
            </w:r>
          </w:p>
        </w:tc>
        <w:tc>
          <w:tcPr>
            <w:tcW w:w="993" w:type="dxa"/>
            <w:tcBorders>
              <w:top w:val="nil"/>
              <w:left w:val="nil"/>
              <w:bottom w:val="nil"/>
              <w:right w:val="nil"/>
            </w:tcBorders>
            <w:tcMar>
              <w:top w:w="25" w:type="dxa"/>
              <w:left w:w="85" w:type="dxa"/>
              <w:bottom w:w="25" w:type="dxa"/>
              <w:right w:w="85" w:type="dxa"/>
            </w:tcMar>
            <w:vAlign w:val="center"/>
          </w:tcPr>
          <w:p w14:paraId="6D3EDA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18</w:t>
            </w:r>
          </w:p>
        </w:tc>
      </w:tr>
      <w:tr w:rsidR="00B725F5" w:rsidRPr="00F5046C" w14:paraId="14B44664" w14:textId="77777777" w:rsidTr="008D3CF3">
        <w:tc>
          <w:tcPr>
            <w:tcW w:w="2836" w:type="dxa"/>
            <w:vMerge/>
            <w:tcBorders>
              <w:left w:val="nil"/>
              <w:right w:val="nil"/>
            </w:tcBorders>
            <w:tcMar>
              <w:top w:w="25" w:type="dxa"/>
              <w:left w:w="85" w:type="dxa"/>
              <w:bottom w:w="25" w:type="dxa"/>
              <w:right w:w="85" w:type="dxa"/>
            </w:tcMar>
            <w:vAlign w:val="center"/>
          </w:tcPr>
          <w:p w14:paraId="172AAD0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B3BA5E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Spatula </w:t>
            </w:r>
            <w:proofErr w:type="spellStart"/>
            <w:r w:rsidRPr="00CB2D62">
              <w:rPr>
                <w:rFonts w:asciiTheme="minorHAnsi" w:eastAsiaTheme="minorEastAsia" w:hAnsiTheme="minorHAnsi" w:cstheme="minorHAnsi"/>
                <w:i/>
                <w:iCs/>
                <w:szCs w:val="24"/>
                <w:lang w:eastAsia="zh-TW"/>
              </w:rPr>
              <w:t>discors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A576A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Blue-winged Teal</w:t>
            </w:r>
          </w:p>
        </w:tc>
        <w:tc>
          <w:tcPr>
            <w:tcW w:w="1417" w:type="dxa"/>
            <w:tcBorders>
              <w:top w:val="nil"/>
              <w:left w:val="nil"/>
              <w:bottom w:val="nil"/>
              <w:right w:val="nil"/>
            </w:tcBorders>
            <w:tcMar>
              <w:top w:w="25" w:type="dxa"/>
              <w:left w:w="85" w:type="dxa"/>
              <w:bottom w:w="25" w:type="dxa"/>
              <w:right w:w="85" w:type="dxa"/>
            </w:tcMar>
            <w:vAlign w:val="center"/>
          </w:tcPr>
          <w:p w14:paraId="269023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24</w:t>
            </w:r>
          </w:p>
        </w:tc>
        <w:tc>
          <w:tcPr>
            <w:tcW w:w="993" w:type="dxa"/>
            <w:tcBorders>
              <w:top w:val="nil"/>
              <w:left w:val="nil"/>
              <w:bottom w:val="nil"/>
              <w:right w:val="nil"/>
            </w:tcBorders>
            <w:tcMar>
              <w:top w:w="25" w:type="dxa"/>
              <w:left w:w="85" w:type="dxa"/>
              <w:bottom w:w="25" w:type="dxa"/>
              <w:right w:w="85" w:type="dxa"/>
            </w:tcMar>
            <w:vAlign w:val="center"/>
          </w:tcPr>
          <w:p w14:paraId="02B27E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w:t>
            </w:r>
          </w:p>
        </w:tc>
      </w:tr>
      <w:tr w:rsidR="00B725F5" w:rsidRPr="00F5046C" w14:paraId="48B8DA3D" w14:textId="77777777" w:rsidTr="008D3CF3">
        <w:tc>
          <w:tcPr>
            <w:tcW w:w="2836" w:type="dxa"/>
            <w:vMerge/>
            <w:tcBorders>
              <w:left w:val="nil"/>
              <w:right w:val="nil"/>
            </w:tcBorders>
            <w:tcMar>
              <w:top w:w="25" w:type="dxa"/>
              <w:left w:w="85" w:type="dxa"/>
              <w:bottom w:w="25" w:type="dxa"/>
              <w:right w:w="85" w:type="dxa"/>
            </w:tcMar>
            <w:vAlign w:val="center"/>
          </w:tcPr>
          <w:p w14:paraId="62FD33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6A36B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Mareca</w:t>
            </w:r>
            <w:proofErr w:type="spellEnd"/>
            <w:r w:rsidRPr="00CB2D62">
              <w:rPr>
                <w:rFonts w:asciiTheme="minorHAnsi" w:eastAsiaTheme="minorEastAsia" w:hAnsiTheme="minorHAnsi" w:cstheme="minorHAnsi"/>
                <w:i/>
                <w:iCs/>
                <w:szCs w:val="24"/>
                <w:lang w:eastAsia="zh-TW"/>
              </w:rPr>
              <w:t xml:space="preserve"> americana</w:t>
            </w:r>
          </w:p>
        </w:tc>
        <w:tc>
          <w:tcPr>
            <w:tcW w:w="2693" w:type="dxa"/>
            <w:tcBorders>
              <w:top w:val="nil"/>
              <w:left w:val="nil"/>
              <w:bottom w:val="nil"/>
              <w:right w:val="nil"/>
            </w:tcBorders>
            <w:tcMar>
              <w:top w:w="25" w:type="dxa"/>
              <w:left w:w="85" w:type="dxa"/>
              <w:bottom w:w="25" w:type="dxa"/>
              <w:right w:w="85" w:type="dxa"/>
            </w:tcMar>
            <w:vAlign w:val="center"/>
          </w:tcPr>
          <w:p w14:paraId="6660CEA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Wigeon</w:t>
            </w:r>
          </w:p>
        </w:tc>
        <w:tc>
          <w:tcPr>
            <w:tcW w:w="1417" w:type="dxa"/>
            <w:tcBorders>
              <w:top w:val="nil"/>
              <w:left w:val="nil"/>
              <w:bottom w:val="nil"/>
              <w:right w:val="nil"/>
            </w:tcBorders>
            <w:tcMar>
              <w:top w:w="25" w:type="dxa"/>
              <w:left w:w="85" w:type="dxa"/>
              <w:bottom w:w="25" w:type="dxa"/>
              <w:right w:w="85" w:type="dxa"/>
            </w:tcMar>
            <w:vAlign w:val="center"/>
          </w:tcPr>
          <w:p w14:paraId="2AE457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c>
          <w:tcPr>
            <w:tcW w:w="993" w:type="dxa"/>
            <w:tcBorders>
              <w:top w:val="nil"/>
              <w:left w:val="nil"/>
              <w:bottom w:val="nil"/>
              <w:right w:val="nil"/>
            </w:tcBorders>
            <w:tcMar>
              <w:top w:w="25" w:type="dxa"/>
              <w:left w:w="85" w:type="dxa"/>
              <w:bottom w:w="25" w:type="dxa"/>
              <w:right w:w="85" w:type="dxa"/>
            </w:tcMar>
            <w:vAlign w:val="center"/>
          </w:tcPr>
          <w:p w14:paraId="14EC4F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w:t>
            </w:r>
          </w:p>
        </w:tc>
      </w:tr>
      <w:tr w:rsidR="00B725F5" w:rsidRPr="00F5046C" w14:paraId="46545BD7"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769939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F4BD0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Aythya collaris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4A936C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Ring-necked Duck</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4BB16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84BFD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w:t>
            </w:r>
          </w:p>
        </w:tc>
      </w:tr>
      <w:tr w:rsidR="00B725F5" w:rsidRPr="00F5046C" w14:paraId="0334474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D5434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Trochilidae</w:t>
            </w:r>
          </w:p>
          <w:p w14:paraId="125DB4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lastRenderedPageBreak/>
              <w:t>(Hummingbirds)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2FE68F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lastRenderedPageBreak/>
              <w:t>Selasphorus</w:t>
            </w:r>
            <w:proofErr w:type="spellEnd"/>
            <w:r w:rsidRPr="00CB2D62">
              <w:rPr>
                <w:rFonts w:asciiTheme="minorHAnsi" w:eastAsiaTheme="minorEastAsia" w:hAnsiTheme="minorHAnsi" w:cstheme="minorHAnsi"/>
                <w:i/>
                <w:iCs/>
                <w:szCs w:val="24"/>
                <w:lang w:eastAsia="zh-TW"/>
              </w:rPr>
              <w:t xml:space="preserve"> rufus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B08D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Rufous Hummingbird</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CBB19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177</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0C8D2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24</w:t>
            </w:r>
          </w:p>
        </w:tc>
      </w:tr>
      <w:tr w:rsidR="00B725F5" w:rsidRPr="00F5046C" w14:paraId="52439F89"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79ECEA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Caprimulgidae (Nightjars and Allies)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26A931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Chordeiles</w:t>
            </w:r>
            <w:proofErr w:type="spellEnd"/>
            <w:r w:rsidRPr="00CB2D62">
              <w:rPr>
                <w:rFonts w:asciiTheme="minorHAnsi" w:eastAsiaTheme="minorEastAsia" w:hAnsiTheme="minorHAnsi" w:cstheme="minorHAnsi"/>
                <w:i/>
                <w:iCs/>
                <w:szCs w:val="24"/>
                <w:lang w:eastAsia="zh-TW"/>
              </w:rPr>
              <w:t xml:space="preserve"> minor</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D98DF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Nighthawk</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CB249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AB074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w:t>
            </w:r>
          </w:p>
        </w:tc>
      </w:tr>
      <w:tr w:rsidR="00B725F5" w:rsidRPr="00F5046C" w14:paraId="7FB5959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74C3C1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Laridae</w:t>
            </w:r>
          </w:p>
          <w:p w14:paraId="12A8FDD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(Gulls, Terns, and Skimmers)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81FEF2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Chroicocephalus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philadelphia</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C25E2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Bonaparte's Gull</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46048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31</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CCF17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w:t>
            </w:r>
          </w:p>
        </w:tc>
      </w:tr>
      <w:tr w:rsidR="00B725F5" w:rsidRPr="00F5046C" w14:paraId="1C63A3E4"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7438793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Scolopacidae</w:t>
            </w:r>
          </w:p>
          <w:p w14:paraId="358F88E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(Sandpipers and Allies)</w:t>
            </w:r>
          </w:p>
          <w:p w14:paraId="5E83CFD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1CA82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Actitis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macularius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0FFC55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Spotted Sandpiper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F43BF6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297</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6512C6D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w:t>
            </w:r>
          </w:p>
        </w:tc>
      </w:tr>
      <w:tr w:rsidR="00B725F5" w:rsidRPr="00F5046C" w14:paraId="2786F8FB" w14:textId="77777777" w:rsidTr="008D3CF3">
        <w:tc>
          <w:tcPr>
            <w:tcW w:w="2836" w:type="dxa"/>
            <w:vMerge/>
            <w:tcBorders>
              <w:left w:val="nil"/>
              <w:right w:val="nil"/>
            </w:tcBorders>
            <w:tcMar>
              <w:top w:w="25" w:type="dxa"/>
              <w:left w:w="85" w:type="dxa"/>
              <w:bottom w:w="25" w:type="dxa"/>
              <w:right w:w="85" w:type="dxa"/>
            </w:tcMar>
            <w:vAlign w:val="center"/>
          </w:tcPr>
          <w:p w14:paraId="35931D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7E434A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Gallinago delicata</w:t>
            </w:r>
          </w:p>
        </w:tc>
        <w:tc>
          <w:tcPr>
            <w:tcW w:w="2693" w:type="dxa"/>
            <w:tcBorders>
              <w:top w:val="nil"/>
              <w:left w:val="nil"/>
              <w:bottom w:val="nil"/>
              <w:right w:val="nil"/>
            </w:tcBorders>
            <w:tcMar>
              <w:top w:w="25" w:type="dxa"/>
              <w:left w:w="85" w:type="dxa"/>
              <w:bottom w:w="25" w:type="dxa"/>
              <w:right w:w="85" w:type="dxa"/>
            </w:tcMar>
            <w:vAlign w:val="center"/>
          </w:tcPr>
          <w:p w14:paraId="38C4C6F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Wilson's Snipe</w:t>
            </w:r>
          </w:p>
        </w:tc>
        <w:tc>
          <w:tcPr>
            <w:tcW w:w="1417" w:type="dxa"/>
            <w:tcBorders>
              <w:top w:val="nil"/>
              <w:left w:val="nil"/>
              <w:bottom w:val="nil"/>
              <w:right w:val="nil"/>
            </w:tcBorders>
            <w:tcMar>
              <w:top w:w="25" w:type="dxa"/>
              <w:left w:w="85" w:type="dxa"/>
              <w:bottom w:w="25" w:type="dxa"/>
              <w:right w:w="85" w:type="dxa"/>
            </w:tcMar>
            <w:vAlign w:val="center"/>
          </w:tcPr>
          <w:p w14:paraId="70125C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11401</w:t>
            </w:r>
          </w:p>
        </w:tc>
        <w:tc>
          <w:tcPr>
            <w:tcW w:w="993" w:type="dxa"/>
            <w:tcBorders>
              <w:top w:val="nil"/>
              <w:left w:val="nil"/>
              <w:bottom w:val="nil"/>
              <w:right w:val="nil"/>
            </w:tcBorders>
            <w:tcMar>
              <w:top w:w="25" w:type="dxa"/>
              <w:left w:w="85" w:type="dxa"/>
              <w:bottom w:w="25" w:type="dxa"/>
              <w:right w:w="85" w:type="dxa"/>
            </w:tcMar>
            <w:vAlign w:val="center"/>
          </w:tcPr>
          <w:p w14:paraId="0B78775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37</w:t>
            </w:r>
          </w:p>
        </w:tc>
      </w:tr>
      <w:tr w:rsidR="00B725F5" w:rsidRPr="00F5046C" w14:paraId="7B839C3F" w14:textId="77777777" w:rsidTr="008D3CF3">
        <w:tc>
          <w:tcPr>
            <w:tcW w:w="2836" w:type="dxa"/>
            <w:vMerge/>
            <w:tcBorders>
              <w:left w:val="nil"/>
              <w:right w:val="nil"/>
            </w:tcBorders>
            <w:tcMar>
              <w:top w:w="25" w:type="dxa"/>
              <w:left w:w="85" w:type="dxa"/>
              <w:bottom w:w="25" w:type="dxa"/>
              <w:right w:w="85" w:type="dxa"/>
            </w:tcMar>
            <w:vAlign w:val="center"/>
          </w:tcPr>
          <w:p w14:paraId="000A8D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FECCD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Tringa solitaria</w:t>
            </w:r>
          </w:p>
        </w:tc>
        <w:tc>
          <w:tcPr>
            <w:tcW w:w="2693" w:type="dxa"/>
            <w:tcBorders>
              <w:top w:val="nil"/>
              <w:left w:val="nil"/>
              <w:bottom w:val="nil"/>
              <w:right w:val="nil"/>
            </w:tcBorders>
            <w:tcMar>
              <w:top w:w="25" w:type="dxa"/>
              <w:left w:w="85" w:type="dxa"/>
              <w:bottom w:w="25" w:type="dxa"/>
              <w:right w:w="85" w:type="dxa"/>
            </w:tcMar>
            <w:vAlign w:val="center"/>
          </w:tcPr>
          <w:p w14:paraId="2A833E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Solitary Sandpiper</w:t>
            </w:r>
          </w:p>
        </w:tc>
        <w:tc>
          <w:tcPr>
            <w:tcW w:w="1417" w:type="dxa"/>
            <w:tcBorders>
              <w:top w:val="nil"/>
              <w:left w:val="nil"/>
              <w:bottom w:val="nil"/>
              <w:right w:val="nil"/>
            </w:tcBorders>
            <w:tcMar>
              <w:top w:w="25" w:type="dxa"/>
              <w:left w:w="85" w:type="dxa"/>
              <w:bottom w:w="25" w:type="dxa"/>
              <w:right w:w="85" w:type="dxa"/>
            </w:tcMar>
            <w:vAlign w:val="center"/>
          </w:tcPr>
          <w:p w14:paraId="07FF70E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94</w:t>
            </w:r>
          </w:p>
        </w:tc>
        <w:tc>
          <w:tcPr>
            <w:tcW w:w="993" w:type="dxa"/>
            <w:tcBorders>
              <w:top w:val="nil"/>
              <w:left w:val="nil"/>
              <w:bottom w:val="nil"/>
              <w:right w:val="nil"/>
            </w:tcBorders>
            <w:tcMar>
              <w:top w:w="25" w:type="dxa"/>
              <w:left w:w="85" w:type="dxa"/>
              <w:bottom w:w="25" w:type="dxa"/>
              <w:right w:w="85" w:type="dxa"/>
            </w:tcMar>
            <w:vAlign w:val="center"/>
          </w:tcPr>
          <w:p w14:paraId="6D9B57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2BA760BD"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030E22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04244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Tringa melanoleuca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9435F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Greater Yellowlegs</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48AE93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994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C664D1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r>
      <w:tr w:rsidR="00B725F5" w:rsidRPr="00F5046C" w14:paraId="6F921E24"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4F370B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Alcedinidae</w:t>
            </w:r>
          </w:p>
          <w:p w14:paraId="0DB95E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(Kingfishers)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1B613F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Megaceryle</w:t>
            </w:r>
            <w:proofErr w:type="spellEnd"/>
            <w:r w:rsidRPr="00CB2D62">
              <w:rPr>
                <w:rFonts w:asciiTheme="minorHAnsi" w:eastAsiaTheme="minorEastAsia" w:hAnsiTheme="minorHAnsi" w:cstheme="minorHAnsi"/>
                <w:i/>
                <w:iCs/>
                <w:szCs w:val="24"/>
                <w:lang w:eastAsia="zh-TW"/>
              </w:rPr>
              <w:t xml:space="preserve"> alcyon</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CBF76D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Belted Kingfisher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83F8D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462</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91C591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w:t>
            </w:r>
          </w:p>
        </w:tc>
      </w:tr>
      <w:tr w:rsidR="00B725F5" w:rsidRPr="00F5046C" w14:paraId="5203ACF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39B4F0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Falconidae</w:t>
            </w:r>
          </w:p>
          <w:p w14:paraId="0833947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(Falcons and Caracaras)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3DD25E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Falco sparverius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4A8C080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Kestrel</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91D1D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143</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6CF36F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w:t>
            </w:r>
          </w:p>
        </w:tc>
      </w:tr>
      <w:tr w:rsidR="00B725F5" w:rsidRPr="00F5046C" w14:paraId="4E417060"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720FF8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9BFB54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Falco columbarius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7A9A667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Merlin</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05AD9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085F62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69E7FCF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3F8103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Phasianidae</w:t>
            </w:r>
          </w:p>
          <w:p w14:paraId="535E93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(Pheasants, Grouse, and Allies)</w:t>
            </w:r>
          </w:p>
          <w:p w14:paraId="6E51C6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524B2F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Canachites</w:t>
            </w:r>
            <w:proofErr w:type="spellEnd"/>
            <w:r w:rsidRPr="00CB2D62">
              <w:rPr>
                <w:rFonts w:asciiTheme="minorHAnsi" w:eastAsiaTheme="minorEastAsia" w:hAnsiTheme="minorHAnsi" w:cstheme="minorHAnsi"/>
                <w:i/>
                <w:iCs/>
                <w:szCs w:val="24"/>
                <w:lang w:eastAsia="zh-TW"/>
              </w:rPr>
              <w:t xml:space="preserve"> canadensis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96DE5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Spruce Grouse</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7FF20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15906</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18657E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655AB3CE" w14:textId="77777777" w:rsidTr="008D3CF3">
        <w:tc>
          <w:tcPr>
            <w:tcW w:w="2836" w:type="dxa"/>
            <w:vMerge/>
            <w:tcBorders>
              <w:left w:val="nil"/>
              <w:right w:val="nil"/>
            </w:tcBorders>
            <w:tcMar>
              <w:top w:w="25" w:type="dxa"/>
              <w:left w:w="85" w:type="dxa"/>
              <w:bottom w:w="25" w:type="dxa"/>
              <w:right w:w="85" w:type="dxa"/>
            </w:tcMar>
            <w:vAlign w:val="center"/>
          </w:tcPr>
          <w:p w14:paraId="03E119E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DAA87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Bonasa umbellus</w:t>
            </w:r>
          </w:p>
        </w:tc>
        <w:tc>
          <w:tcPr>
            <w:tcW w:w="2693" w:type="dxa"/>
            <w:tcBorders>
              <w:top w:val="nil"/>
              <w:left w:val="nil"/>
              <w:bottom w:val="nil"/>
              <w:right w:val="nil"/>
            </w:tcBorders>
            <w:tcMar>
              <w:top w:w="25" w:type="dxa"/>
              <w:left w:w="85" w:type="dxa"/>
              <w:bottom w:w="25" w:type="dxa"/>
              <w:right w:w="85" w:type="dxa"/>
            </w:tcMar>
            <w:vAlign w:val="center"/>
          </w:tcPr>
          <w:p w14:paraId="4219833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Ruffed Grouse</w:t>
            </w:r>
          </w:p>
        </w:tc>
        <w:tc>
          <w:tcPr>
            <w:tcW w:w="1417" w:type="dxa"/>
            <w:tcBorders>
              <w:top w:val="nil"/>
              <w:left w:val="nil"/>
              <w:bottom w:val="nil"/>
              <w:right w:val="nil"/>
            </w:tcBorders>
            <w:tcMar>
              <w:top w:w="25" w:type="dxa"/>
              <w:left w:w="85" w:type="dxa"/>
              <w:bottom w:w="25" w:type="dxa"/>
              <w:right w:w="85" w:type="dxa"/>
            </w:tcMar>
            <w:vAlign w:val="center"/>
          </w:tcPr>
          <w:p w14:paraId="67CC88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1000</w:t>
            </w:r>
          </w:p>
        </w:tc>
        <w:tc>
          <w:tcPr>
            <w:tcW w:w="993" w:type="dxa"/>
            <w:tcBorders>
              <w:top w:val="nil"/>
              <w:left w:val="nil"/>
              <w:bottom w:val="nil"/>
              <w:right w:val="nil"/>
            </w:tcBorders>
            <w:tcMar>
              <w:top w:w="25" w:type="dxa"/>
              <w:left w:w="85" w:type="dxa"/>
              <w:bottom w:w="25" w:type="dxa"/>
              <w:right w:w="85" w:type="dxa"/>
            </w:tcMar>
            <w:vAlign w:val="center"/>
          </w:tcPr>
          <w:p w14:paraId="2CA587E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04E94296"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63B0C3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F42FB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Lagopus </w:t>
            </w:r>
            <w:proofErr w:type="spellStart"/>
            <w:r w:rsidRPr="00CB2D62">
              <w:rPr>
                <w:rFonts w:asciiTheme="minorHAnsi" w:eastAsiaTheme="minorEastAsia" w:hAnsiTheme="minorHAnsi" w:cstheme="minorHAnsi"/>
                <w:i/>
                <w:iCs/>
                <w:szCs w:val="24"/>
                <w:lang w:eastAsia="zh-TW"/>
              </w:rPr>
              <w:t>lagopus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7AB09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Willow Ptarmigan</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7927BE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9A89F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7AD0063E"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3AC17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Gaviidae</w:t>
            </w:r>
          </w:p>
          <w:p w14:paraId="7C1662D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(Loons)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1DA445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Gavia immer</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2D7BC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Loon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009F29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5530</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4F875E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11060E38"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198C70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Gruidae</w:t>
            </w:r>
          </w:p>
          <w:p w14:paraId="3BC417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(Cranes)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CC808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Antigone canadensis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5106DA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Sandhill Crane</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0F057A3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535</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02F48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6C19021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305C3D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Rallidae</w:t>
            </w:r>
          </w:p>
          <w:p w14:paraId="5DAF67E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(Rails, Gallinules, and Coots)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2D3303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Porzana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carolina</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929AB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Sora</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E9509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3448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69137D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w:t>
            </w:r>
          </w:p>
        </w:tc>
      </w:tr>
      <w:tr w:rsidR="00B725F5" w:rsidRPr="00F5046C" w14:paraId="500E9D77"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672CA6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Bombycillidae</w:t>
            </w:r>
          </w:p>
          <w:p w14:paraId="4CCCCB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(Waxwings)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79F63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Bombycilla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cedrorum</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8B9C16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Cedar Waxwing</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393D6F5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5771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04E494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4AD02136"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5BBBB3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4ADF24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Bombycilla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garrulus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6D7DB7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Bohemian Waxwing</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0B00776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151</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BF0AA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73A9DD09"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2D96EC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Cardinalidae</w:t>
            </w:r>
          </w:p>
          <w:p w14:paraId="11F094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(Cardinals and Allies)</w:t>
            </w:r>
          </w:p>
        </w:tc>
        <w:tc>
          <w:tcPr>
            <w:tcW w:w="2977" w:type="dxa"/>
            <w:tcBorders>
              <w:top w:val="dotted" w:sz="4" w:space="0" w:color="auto"/>
              <w:left w:val="nil"/>
              <w:right w:val="nil"/>
            </w:tcBorders>
            <w:tcMar>
              <w:top w:w="25" w:type="dxa"/>
              <w:left w:w="85" w:type="dxa"/>
              <w:bottom w:w="25" w:type="dxa"/>
              <w:right w:w="85" w:type="dxa"/>
            </w:tcMar>
            <w:vAlign w:val="center"/>
          </w:tcPr>
          <w:p w14:paraId="556CBF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Piranga </w:t>
            </w:r>
            <w:proofErr w:type="spellStart"/>
            <w:r w:rsidRPr="00CB2D62">
              <w:rPr>
                <w:rFonts w:asciiTheme="minorHAnsi" w:eastAsiaTheme="minorEastAsia" w:hAnsiTheme="minorHAnsi" w:cstheme="minorHAnsi"/>
                <w:i/>
                <w:iCs/>
                <w:szCs w:val="24"/>
                <w:lang w:eastAsia="zh-TW"/>
              </w:rPr>
              <w:t>ludoviciana</w:t>
            </w:r>
            <w:proofErr w:type="spellEnd"/>
          </w:p>
        </w:tc>
        <w:tc>
          <w:tcPr>
            <w:tcW w:w="2693" w:type="dxa"/>
            <w:tcBorders>
              <w:top w:val="dotted" w:sz="4" w:space="0" w:color="auto"/>
              <w:left w:val="nil"/>
              <w:right w:val="nil"/>
            </w:tcBorders>
            <w:tcMar>
              <w:top w:w="25" w:type="dxa"/>
              <w:left w:w="85" w:type="dxa"/>
              <w:bottom w:w="25" w:type="dxa"/>
              <w:right w:w="85" w:type="dxa"/>
            </w:tcMar>
            <w:vAlign w:val="center"/>
          </w:tcPr>
          <w:p w14:paraId="47E8E5C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Tanager</w:t>
            </w:r>
          </w:p>
        </w:tc>
        <w:tc>
          <w:tcPr>
            <w:tcW w:w="1417" w:type="dxa"/>
            <w:tcBorders>
              <w:top w:val="dotted" w:sz="4" w:space="0" w:color="auto"/>
              <w:left w:val="nil"/>
              <w:right w:val="nil"/>
            </w:tcBorders>
            <w:tcMar>
              <w:top w:w="25" w:type="dxa"/>
              <w:left w:w="85" w:type="dxa"/>
              <w:bottom w:w="25" w:type="dxa"/>
              <w:right w:w="85" w:type="dxa"/>
            </w:tcMar>
            <w:vAlign w:val="center"/>
          </w:tcPr>
          <w:p w14:paraId="4CC4D2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39616</w:t>
            </w:r>
          </w:p>
        </w:tc>
        <w:tc>
          <w:tcPr>
            <w:tcW w:w="993" w:type="dxa"/>
            <w:tcBorders>
              <w:top w:val="dotted" w:sz="4" w:space="0" w:color="auto"/>
              <w:left w:val="nil"/>
              <w:right w:val="nil"/>
            </w:tcBorders>
            <w:tcMar>
              <w:top w:w="25" w:type="dxa"/>
              <w:left w:w="85" w:type="dxa"/>
              <w:bottom w:w="25" w:type="dxa"/>
              <w:right w:w="85" w:type="dxa"/>
            </w:tcMar>
            <w:vAlign w:val="center"/>
          </w:tcPr>
          <w:p w14:paraId="35BECC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36836451"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569194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left w:val="nil"/>
              <w:bottom w:val="dotted" w:sz="4" w:space="0" w:color="auto"/>
              <w:right w:val="nil"/>
            </w:tcBorders>
            <w:tcMar>
              <w:top w:w="25" w:type="dxa"/>
              <w:left w:w="85" w:type="dxa"/>
              <w:bottom w:w="25" w:type="dxa"/>
              <w:right w:w="85" w:type="dxa"/>
            </w:tcMar>
            <w:vAlign w:val="center"/>
          </w:tcPr>
          <w:p w14:paraId="29F386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Pheucticus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ludovicianus</w:t>
            </w:r>
            <w:proofErr w:type="spellEnd"/>
          </w:p>
        </w:tc>
        <w:tc>
          <w:tcPr>
            <w:tcW w:w="2693" w:type="dxa"/>
            <w:tcBorders>
              <w:left w:val="nil"/>
              <w:bottom w:val="dotted" w:sz="4" w:space="0" w:color="auto"/>
              <w:right w:val="nil"/>
            </w:tcBorders>
            <w:tcMar>
              <w:top w:w="25" w:type="dxa"/>
              <w:left w:w="85" w:type="dxa"/>
              <w:bottom w:w="25" w:type="dxa"/>
              <w:right w:w="85" w:type="dxa"/>
            </w:tcMar>
            <w:vAlign w:val="center"/>
          </w:tcPr>
          <w:p w14:paraId="7E7105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Rose-breasted Grosbeak</w:t>
            </w:r>
          </w:p>
        </w:tc>
        <w:tc>
          <w:tcPr>
            <w:tcW w:w="1417" w:type="dxa"/>
            <w:tcBorders>
              <w:left w:val="nil"/>
              <w:bottom w:val="dotted" w:sz="4" w:space="0" w:color="auto"/>
              <w:right w:val="nil"/>
            </w:tcBorders>
            <w:tcMar>
              <w:top w:w="25" w:type="dxa"/>
              <w:left w:w="85" w:type="dxa"/>
              <w:bottom w:w="25" w:type="dxa"/>
              <w:right w:w="85" w:type="dxa"/>
            </w:tcMar>
            <w:vAlign w:val="center"/>
          </w:tcPr>
          <w:p w14:paraId="50E48D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3278</w:t>
            </w:r>
          </w:p>
        </w:tc>
        <w:tc>
          <w:tcPr>
            <w:tcW w:w="993" w:type="dxa"/>
            <w:tcBorders>
              <w:left w:val="nil"/>
              <w:bottom w:val="dotted" w:sz="4" w:space="0" w:color="auto"/>
              <w:right w:val="nil"/>
            </w:tcBorders>
            <w:tcMar>
              <w:top w:w="25" w:type="dxa"/>
              <w:left w:w="85" w:type="dxa"/>
              <w:bottom w:w="25" w:type="dxa"/>
              <w:right w:w="85" w:type="dxa"/>
            </w:tcMar>
            <w:vAlign w:val="center"/>
          </w:tcPr>
          <w:p w14:paraId="6B1242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229B25F9"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69AC48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Certhiidae</w:t>
            </w:r>
          </w:p>
          <w:p w14:paraId="1168FE6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(Treecreepers)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3F393F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Certhia</w:t>
            </w:r>
            <w:proofErr w:type="spellEnd"/>
            <w:r w:rsidRPr="00CB2D62">
              <w:rPr>
                <w:rFonts w:asciiTheme="minorHAnsi" w:eastAsiaTheme="minorEastAsia" w:hAnsiTheme="minorHAnsi" w:cstheme="minorHAnsi"/>
                <w:i/>
                <w:iCs/>
                <w:szCs w:val="24"/>
                <w:lang w:eastAsia="zh-TW"/>
              </w:rPr>
              <w:t xml:space="preserve"> americana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27F9A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Brown Creeper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4536C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15142</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F72CF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3982BEE"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350C78F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Cinclidae</w:t>
            </w:r>
          </w:p>
          <w:p w14:paraId="3A89FF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(Dippers)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5B1C25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Cinclus</w:t>
            </w:r>
            <w:proofErr w:type="spellEnd"/>
            <w:r w:rsidRPr="00CB2D62">
              <w:rPr>
                <w:rFonts w:asciiTheme="minorHAnsi" w:eastAsiaTheme="minorEastAsia" w:hAnsiTheme="minorHAnsi" w:cstheme="minorHAnsi"/>
                <w:i/>
                <w:iCs/>
                <w:szCs w:val="24"/>
                <w:lang w:eastAsia="zh-TW"/>
              </w:rPr>
              <w:t xml:space="preserve"> mexicanus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1DC27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Dipper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5D95CB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1364</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C7D73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27</w:t>
            </w:r>
          </w:p>
        </w:tc>
      </w:tr>
      <w:tr w:rsidR="00B725F5" w:rsidRPr="00F5046C" w14:paraId="04D8EF10"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FD9FFD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Corvidae</w:t>
            </w:r>
          </w:p>
          <w:p w14:paraId="09396F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(Crows, Jays, and Magpies)</w:t>
            </w:r>
          </w:p>
          <w:p w14:paraId="7B8377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7D7AE43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Perisoreus</w:t>
            </w:r>
            <w:proofErr w:type="spellEnd"/>
            <w:r w:rsidRPr="00CB2D62">
              <w:rPr>
                <w:rFonts w:asciiTheme="minorHAnsi" w:eastAsiaTheme="minorEastAsia" w:hAnsiTheme="minorHAnsi" w:cstheme="minorHAnsi"/>
                <w:i/>
                <w:iCs/>
                <w:szCs w:val="24"/>
                <w:lang w:eastAsia="zh-TW"/>
              </w:rPr>
              <w:t xml:space="preserve"> canadensis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E912E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Canada Jay</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2A2707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634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CC24B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38A9C317" w14:textId="77777777" w:rsidTr="008D3CF3">
        <w:tc>
          <w:tcPr>
            <w:tcW w:w="2836" w:type="dxa"/>
            <w:vMerge/>
            <w:tcBorders>
              <w:left w:val="nil"/>
              <w:right w:val="nil"/>
            </w:tcBorders>
            <w:tcMar>
              <w:top w:w="25" w:type="dxa"/>
              <w:left w:w="85" w:type="dxa"/>
              <w:bottom w:w="25" w:type="dxa"/>
              <w:right w:w="85" w:type="dxa"/>
            </w:tcMar>
            <w:vAlign w:val="center"/>
          </w:tcPr>
          <w:p w14:paraId="1157EA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4DCE6E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Corvus corax</w:t>
            </w:r>
          </w:p>
        </w:tc>
        <w:tc>
          <w:tcPr>
            <w:tcW w:w="2693" w:type="dxa"/>
            <w:tcBorders>
              <w:top w:val="nil"/>
              <w:left w:val="nil"/>
              <w:bottom w:val="nil"/>
              <w:right w:val="nil"/>
            </w:tcBorders>
            <w:tcMar>
              <w:top w:w="25" w:type="dxa"/>
              <w:left w:w="85" w:type="dxa"/>
              <w:bottom w:w="25" w:type="dxa"/>
              <w:right w:w="85" w:type="dxa"/>
            </w:tcMar>
            <w:vAlign w:val="center"/>
          </w:tcPr>
          <w:p w14:paraId="599242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Raven</w:t>
            </w:r>
          </w:p>
        </w:tc>
        <w:tc>
          <w:tcPr>
            <w:tcW w:w="1417" w:type="dxa"/>
            <w:tcBorders>
              <w:top w:val="nil"/>
              <w:left w:val="nil"/>
              <w:bottom w:val="nil"/>
              <w:right w:val="nil"/>
            </w:tcBorders>
            <w:tcMar>
              <w:top w:w="25" w:type="dxa"/>
              <w:left w:w="85" w:type="dxa"/>
              <w:bottom w:w="25" w:type="dxa"/>
              <w:right w:w="85" w:type="dxa"/>
            </w:tcMar>
            <w:vAlign w:val="center"/>
          </w:tcPr>
          <w:p w14:paraId="5B1F057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4672</w:t>
            </w:r>
          </w:p>
        </w:tc>
        <w:tc>
          <w:tcPr>
            <w:tcW w:w="993" w:type="dxa"/>
            <w:tcBorders>
              <w:top w:val="nil"/>
              <w:left w:val="nil"/>
              <w:bottom w:val="nil"/>
              <w:right w:val="nil"/>
            </w:tcBorders>
            <w:tcMar>
              <w:top w:w="25" w:type="dxa"/>
              <w:left w:w="85" w:type="dxa"/>
              <w:bottom w:w="25" w:type="dxa"/>
              <w:right w:w="85" w:type="dxa"/>
            </w:tcMar>
            <w:vAlign w:val="center"/>
          </w:tcPr>
          <w:p w14:paraId="5021B85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61318622"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63AE08E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69814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Corvus </w:t>
            </w:r>
            <w:proofErr w:type="spellStart"/>
            <w:r w:rsidRPr="00CB2D62">
              <w:rPr>
                <w:rFonts w:asciiTheme="minorHAnsi" w:eastAsiaTheme="minorEastAsia" w:hAnsiTheme="minorHAnsi" w:cstheme="minorHAnsi"/>
                <w:i/>
                <w:iCs/>
                <w:szCs w:val="24"/>
                <w:lang w:eastAsia="zh-TW"/>
              </w:rPr>
              <w:t>brachyrhynchos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334CE9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Crow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28A704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1477</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A60DE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w:t>
            </w:r>
          </w:p>
        </w:tc>
      </w:tr>
      <w:tr w:rsidR="00B725F5" w:rsidRPr="00F5046C" w14:paraId="4E96099A"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3F3A1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Fringillidae</w:t>
            </w:r>
          </w:p>
          <w:p w14:paraId="7497667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lastRenderedPageBreak/>
              <w:t>(Finches, Euphonias, and Allies)</w:t>
            </w:r>
          </w:p>
          <w:p w14:paraId="6F4403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1F53D9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lastRenderedPageBreak/>
              <w:t>Pinicola</w:t>
            </w:r>
            <w:proofErr w:type="spellEnd"/>
            <w:r w:rsidRPr="00CB2D62">
              <w:rPr>
                <w:rFonts w:asciiTheme="minorHAnsi" w:eastAsiaTheme="minorEastAsia" w:hAnsiTheme="minorHAnsi" w:cstheme="minorHAnsi"/>
                <w:i/>
                <w:iCs/>
                <w:szCs w:val="24"/>
                <w:lang w:eastAsia="zh-TW"/>
              </w:rPr>
              <w:t xml:space="preserve"> enucleator</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EC127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Pine Grosbeak</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030C21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1139</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035E2A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BF2E120" w14:textId="77777777" w:rsidTr="008D3CF3">
        <w:tc>
          <w:tcPr>
            <w:tcW w:w="2836" w:type="dxa"/>
            <w:vMerge/>
            <w:tcBorders>
              <w:left w:val="nil"/>
              <w:right w:val="nil"/>
            </w:tcBorders>
            <w:tcMar>
              <w:top w:w="25" w:type="dxa"/>
              <w:left w:w="85" w:type="dxa"/>
              <w:bottom w:w="25" w:type="dxa"/>
              <w:right w:w="85" w:type="dxa"/>
            </w:tcMar>
            <w:vAlign w:val="center"/>
          </w:tcPr>
          <w:p w14:paraId="6CFB42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E3C03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Spinus pinus</w:t>
            </w:r>
          </w:p>
        </w:tc>
        <w:tc>
          <w:tcPr>
            <w:tcW w:w="2693" w:type="dxa"/>
            <w:tcBorders>
              <w:top w:val="nil"/>
              <w:left w:val="nil"/>
              <w:bottom w:val="nil"/>
              <w:right w:val="nil"/>
            </w:tcBorders>
            <w:tcMar>
              <w:top w:w="25" w:type="dxa"/>
              <w:left w:w="85" w:type="dxa"/>
              <w:bottom w:w="25" w:type="dxa"/>
              <w:right w:w="85" w:type="dxa"/>
            </w:tcMar>
            <w:vAlign w:val="center"/>
          </w:tcPr>
          <w:p w14:paraId="5F510B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Pine Siskin</w:t>
            </w:r>
          </w:p>
        </w:tc>
        <w:tc>
          <w:tcPr>
            <w:tcW w:w="1417" w:type="dxa"/>
            <w:tcBorders>
              <w:top w:val="nil"/>
              <w:left w:val="nil"/>
              <w:bottom w:val="nil"/>
              <w:right w:val="nil"/>
            </w:tcBorders>
            <w:tcMar>
              <w:top w:w="25" w:type="dxa"/>
              <w:left w:w="85" w:type="dxa"/>
              <w:bottom w:w="25" w:type="dxa"/>
              <w:right w:w="85" w:type="dxa"/>
            </w:tcMar>
            <w:vAlign w:val="center"/>
          </w:tcPr>
          <w:p w14:paraId="432AEAE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6400</w:t>
            </w:r>
          </w:p>
        </w:tc>
        <w:tc>
          <w:tcPr>
            <w:tcW w:w="993" w:type="dxa"/>
            <w:tcBorders>
              <w:top w:val="nil"/>
              <w:left w:val="nil"/>
              <w:bottom w:val="nil"/>
              <w:right w:val="nil"/>
            </w:tcBorders>
            <w:tcMar>
              <w:top w:w="25" w:type="dxa"/>
              <w:left w:w="85" w:type="dxa"/>
              <w:bottom w:w="25" w:type="dxa"/>
              <w:right w:w="85" w:type="dxa"/>
            </w:tcMar>
            <w:vAlign w:val="center"/>
          </w:tcPr>
          <w:p w14:paraId="608366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D672CB7" w14:textId="77777777" w:rsidTr="008D3CF3">
        <w:tc>
          <w:tcPr>
            <w:tcW w:w="2836" w:type="dxa"/>
            <w:vMerge/>
            <w:tcBorders>
              <w:left w:val="nil"/>
              <w:right w:val="nil"/>
            </w:tcBorders>
            <w:tcMar>
              <w:top w:w="25" w:type="dxa"/>
              <w:left w:w="85" w:type="dxa"/>
              <w:bottom w:w="25" w:type="dxa"/>
              <w:right w:w="85" w:type="dxa"/>
            </w:tcMar>
            <w:vAlign w:val="center"/>
          </w:tcPr>
          <w:p w14:paraId="1FB3653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03F9C1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Loxia leucoptera</w:t>
            </w:r>
          </w:p>
        </w:tc>
        <w:tc>
          <w:tcPr>
            <w:tcW w:w="2693" w:type="dxa"/>
            <w:tcBorders>
              <w:top w:val="nil"/>
              <w:left w:val="nil"/>
              <w:bottom w:val="nil"/>
              <w:right w:val="nil"/>
            </w:tcBorders>
            <w:tcMar>
              <w:top w:w="25" w:type="dxa"/>
              <w:left w:w="85" w:type="dxa"/>
              <w:bottom w:w="25" w:type="dxa"/>
              <w:right w:w="85" w:type="dxa"/>
            </w:tcMar>
            <w:vAlign w:val="center"/>
          </w:tcPr>
          <w:p w14:paraId="635505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White-winged Crossbill</w:t>
            </w:r>
          </w:p>
        </w:tc>
        <w:tc>
          <w:tcPr>
            <w:tcW w:w="1417" w:type="dxa"/>
            <w:tcBorders>
              <w:top w:val="nil"/>
              <w:left w:val="nil"/>
              <w:bottom w:val="nil"/>
              <w:right w:val="nil"/>
            </w:tcBorders>
            <w:tcMar>
              <w:top w:w="25" w:type="dxa"/>
              <w:left w:w="85" w:type="dxa"/>
              <w:bottom w:w="25" w:type="dxa"/>
              <w:right w:w="85" w:type="dxa"/>
            </w:tcMar>
            <w:vAlign w:val="center"/>
          </w:tcPr>
          <w:p w14:paraId="4FB7B7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6125</w:t>
            </w:r>
          </w:p>
        </w:tc>
        <w:tc>
          <w:tcPr>
            <w:tcW w:w="993" w:type="dxa"/>
            <w:tcBorders>
              <w:top w:val="nil"/>
              <w:left w:val="nil"/>
              <w:bottom w:val="nil"/>
              <w:right w:val="nil"/>
            </w:tcBorders>
            <w:tcMar>
              <w:top w:w="25" w:type="dxa"/>
              <w:left w:w="85" w:type="dxa"/>
              <w:bottom w:w="25" w:type="dxa"/>
              <w:right w:w="85" w:type="dxa"/>
            </w:tcMar>
            <w:vAlign w:val="center"/>
          </w:tcPr>
          <w:p w14:paraId="5604B3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7B53746F" w14:textId="77777777" w:rsidTr="008D3CF3">
        <w:tc>
          <w:tcPr>
            <w:tcW w:w="2836" w:type="dxa"/>
            <w:vMerge/>
            <w:tcBorders>
              <w:left w:val="nil"/>
              <w:right w:val="nil"/>
            </w:tcBorders>
            <w:tcMar>
              <w:top w:w="25" w:type="dxa"/>
              <w:left w:w="85" w:type="dxa"/>
              <w:bottom w:w="25" w:type="dxa"/>
              <w:right w:w="85" w:type="dxa"/>
            </w:tcMar>
            <w:vAlign w:val="center"/>
          </w:tcPr>
          <w:p w14:paraId="4A2B1B9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2CDF8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Coccothraustes </w:t>
            </w:r>
            <w:proofErr w:type="spellStart"/>
            <w:r w:rsidRPr="00CB2D62">
              <w:rPr>
                <w:rFonts w:asciiTheme="minorHAnsi" w:eastAsiaTheme="minorEastAsia" w:hAnsiTheme="minorHAnsi" w:cstheme="minorHAnsi"/>
                <w:i/>
                <w:iCs/>
                <w:szCs w:val="24"/>
                <w:lang w:eastAsia="zh-TW"/>
              </w:rPr>
              <w:t>vespertinus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2BC4F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Evening Grosbeak</w:t>
            </w:r>
          </w:p>
        </w:tc>
        <w:tc>
          <w:tcPr>
            <w:tcW w:w="1417" w:type="dxa"/>
            <w:tcBorders>
              <w:top w:val="nil"/>
              <w:left w:val="nil"/>
              <w:bottom w:val="nil"/>
              <w:right w:val="nil"/>
            </w:tcBorders>
            <w:tcMar>
              <w:top w:w="25" w:type="dxa"/>
              <w:left w:w="85" w:type="dxa"/>
              <w:bottom w:w="25" w:type="dxa"/>
              <w:right w:w="85" w:type="dxa"/>
            </w:tcMar>
            <w:vAlign w:val="center"/>
          </w:tcPr>
          <w:p w14:paraId="6D4D9E5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552</w:t>
            </w:r>
          </w:p>
        </w:tc>
        <w:tc>
          <w:tcPr>
            <w:tcW w:w="993" w:type="dxa"/>
            <w:tcBorders>
              <w:top w:val="nil"/>
              <w:left w:val="nil"/>
              <w:bottom w:val="nil"/>
              <w:right w:val="nil"/>
            </w:tcBorders>
            <w:tcMar>
              <w:top w:w="25" w:type="dxa"/>
              <w:left w:w="85" w:type="dxa"/>
              <w:bottom w:w="25" w:type="dxa"/>
              <w:right w:w="85" w:type="dxa"/>
            </w:tcMar>
            <w:vAlign w:val="center"/>
          </w:tcPr>
          <w:p w14:paraId="55C17FD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7A7B1538" w14:textId="77777777" w:rsidTr="008D3CF3">
        <w:tc>
          <w:tcPr>
            <w:tcW w:w="2836" w:type="dxa"/>
            <w:vMerge/>
            <w:tcBorders>
              <w:left w:val="nil"/>
              <w:right w:val="nil"/>
            </w:tcBorders>
            <w:tcMar>
              <w:top w:w="25" w:type="dxa"/>
              <w:left w:w="85" w:type="dxa"/>
              <w:bottom w:w="25" w:type="dxa"/>
              <w:right w:w="85" w:type="dxa"/>
            </w:tcMar>
            <w:vAlign w:val="center"/>
          </w:tcPr>
          <w:p w14:paraId="4BA6D22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9D886D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Haemorhous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purpureus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2B8F4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Purple Finch</w:t>
            </w:r>
          </w:p>
        </w:tc>
        <w:tc>
          <w:tcPr>
            <w:tcW w:w="1417" w:type="dxa"/>
            <w:tcBorders>
              <w:top w:val="nil"/>
              <w:left w:val="nil"/>
              <w:bottom w:val="nil"/>
              <w:right w:val="nil"/>
            </w:tcBorders>
            <w:tcMar>
              <w:top w:w="25" w:type="dxa"/>
              <w:left w:w="85" w:type="dxa"/>
              <w:bottom w:w="25" w:type="dxa"/>
              <w:right w:w="85" w:type="dxa"/>
            </w:tcMar>
            <w:vAlign w:val="center"/>
          </w:tcPr>
          <w:p w14:paraId="6C8EF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10420</w:t>
            </w:r>
          </w:p>
        </w:tc>
        <w:tc>
          <w:tcPr>
            <w:tcW w:w="993" w:type="dxa"/>
            <w:tcBorders>
              <w:top w:val="nil"/>
              <w:left w:val="nil"/>
              <w:bottom w:val="nil"/>
              <w:right w:val="nil"/>
            </w:tcBorders>
            <w:tcMar>
              <w:top w:w="25" w:type="dxa"/>
              <w:left w:w="85" w:type="dxa"/>
              <w:bottom w:w="25" w:type="dxa"/>
              <w:right w:w="85" w:type="dxa"/>
            </w:tcMar>
            <w:vAlign w:val="center"/>
          </w:tcPr>
          <w:p w14:paraId="43B7BA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C9956A9" w14:textId="77777777" w:rsidTr="008D3CF3">
        <w:tc>
          <w:tcPr>
            <w:tcW w:w="2836" w:type="dxa"/>
            <w:vMerge/>
            <w:tcBorders>
              <w:left w:val="nil"/>
              <w:right w:val="nil"/>
            </w:tcBorders>
            <w:tcMar>
              <w:top w:w="25" w:type="dxa"/>
              <w:left w:w="85" w:type="dxa"/>
              <w:bottom w:w="25" w:type="dxa"/>
              <w:right w:w="85" w:type="dxa"/>
            </w:tcMar>
            <w:vAlign w:val="center"/>
          </w:tcPr>
          <w:p w14:paraId="5EE9F92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10953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Leucosticte </w:t>
            </w:r>
            <w:proofErr w:type="spellStart"/>
            <w:r w:rsidRPr="00CB2D62">
              <w:rPr>
                <w:rFonts w:asciiTheme="minorHAnsi" w:eastAsiaTheme="minorEastAsia" w:hAnsiTheme="minorHAnsi" w:cstheme="minorHAnsi"/>
                <w:i/>
                <w:iCs/>
                <w:szCs w:val="24"/>
                <w:lang w:eastAsia="zh-TW"/>
              </w:rPr>
              <w:t>tephrocotis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DC2C3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Gray-crowned Rosy-Finch</w:t>
            </w:r>
          </w:p>
        </w:tc>
        <w:tc>
          <w:tcPr>
            <w:tcW w:w="1417" w:type="dxa"/>
            <w:tcBorders>
              <w:top w:val="nil"/>
              <w:left w:val="nil"/>
              <w:bottom w:val="nil"/>
              <w:right w:val="nil"/>
            </w:tcBorders>
            <w:tcMar>
              <w:top w:w="25" w:type="dxa"/>
              <w:left w:w="85" w:type="dxa"/>
              <w:bottom w:w="25" w:type="dxa"/>
              <w:right w:w="85" w:type="dxa"/>
            </w:tcMar>
            <w:vAlign w:val="center"/>
          </w:tcPr>
          <w:p w14:paraId="63D5D9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1210</w:t>
            </w:r>
          </w:p>
        </w:tc>
        <w:tc>
          <w:tcPr>
            <w:tcW w:w="993" w:type="dxa"/>
            <w:tcBorders>
              <w:top w:val="nil"/>
              <w:left w:val="nil"/>
              <w:bottom w:val="nil"/>
              <w:right w:val="nil"/>
            </w:tcBorders>
            <w:tcMar>
              <w:top w:w="25" w:type="dxa"/>
              <w:left w:w="85" w:type="dxa"/>
              <w:bottom w:w="25" w:type="dxa"/>
              <w:right w:w="85" w:type="dxa"/>
            </w:tcMar>
            <w:vAlign w:val="center"/>
          </w:tcPr>
          <w:p w14:paraId="1E0BFA9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w:t>
            </w:r>
          </w:p>
        </w:tc>
      </w:tr>
      <w:tr w:rsidR="00B725F5" w:rsidRPr="00F5046C" w14:paraId="575DFA2C" w14:textId="77777777" w:rsidTr="008D3CF3">
        <w:tc>
          <w:tcPr>
            <w:tcW w:w="2836" w:type="dxa"/>
            <w:vMerge/>
            <w:tcBorders>
              <w:left w:val="nil"/>
              <w:right w:val="nil"/>
            </w:tcBorders>
            <w:tcMar>
              <w:top w:w="25" w:type="dxa"/>
              <w:left w:w="85" w:type="dxa"/>
              <w:bottom w:w="25" w:type="dxa"/>
              <w:right w:w="85" w:type="dxa"/>
            </w:tcMar>
            <w:vAlign w:val="center"/>
          </w:tcPr>
          <w:p w14:paraId="319E69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53432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Haemorhous</w:t>
            </w:r>
            <w:proofErr w:type="spellEnd"/>
            <w:r w:rsidRPr="00CB2D62">
              <w:rPr>
                <w:rFonts w:asciiTheme="minorHAnsi" w:eastAsiaTheme="minorEastAsia" w:hAnsiTheme="minorHAnsi" w:cstheme="minorHAnsi"/>
                <w:i/>
                <w:iCs/>
                <w:szCs w:val="24"/>
                <w:lang w:eastAsia="zh-TW"/>
              </w:rPr>
              <w:t xml:space="preserve"> mexicanus</w:t>
            </w:r>
          </w:p>
        </w:tc>
        <w:tc>
          <w:tcPr>
            <w:tcW w:w="2693" w:type="dxa"/>
            <w:tcBorders>
              <w:top w:val="nil"/>
              <w:left w:val="nil"/>
              <w:bottom w:val="nil"/>
              <w:right w:val="nil"/>
            </w:tcBorders>
            <w:tcMar>
              <w:top w:w="25" w:type="dxa"/>
              <w:left w:w="85" w:type="dxa"/>
              <w:bottom w:w="25" w:type="dxa"/>
              <w:right w:w="85" w:type="dxa"/>
            </w:tcMar>
            <w:vAlign w:val="center"/>
          </w:tcPr>
          <w:p w14:paraId="5E7276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House Finch</w:t>
            </w:r>
          </w:p>
        </w:tc>
        <w:tc>
          <w:tcPr>
            <w:tcW w:w="1417" w:type="dxa"/>
            <w:tcBorders>
              <w:top w:val="nil"/>
              <w:left w:val="nil"/>
              <w:bottom w:val="nil"/>
              <w:right w:val="nil"/>
            </w:tcBorders>
            <w:tcMar>
              <w:top w:w="25" w:type="dxa"/>
              <w:left w:w="85" w:type="dxa"/>
              <w:bottom w:w="25" w:type="dxa"/>
              <w:right w:w="85" w:type="dxa"/>
            </w:tcMar>
            <w:vAlign w:val="center"/>
          </w:tcPr>
          <w:p w14:paraId="68276E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4431</w:t>
            </w:r>
          </w:p>
        </w:tc>
        <w:tc>
          <w:tcPr>
            <w:tcW w:w="993" w:type="dxa"/>
            <w:tcBorders>
              <w:top w:val="nil"/>
              <w:left w:val="nil"/>
              <w:bottom w:val="nil"/>
              <w:right w:val="nil"/>
            </w:tcBorders>
            <w:tcMar>
              <w:top w:w="25" w:type="dxa"/>
              <w:left w:w="85" w:type="dxa"/>
              <w:bottom w:w="25" w:type="dxa"/>
              <w:right w:w="85" w:type="dxa"/>
            </w:tcMar>
            <w:vAlign w:val="center"/>
          </w:tcPr>
          <w:p w14:paraId="4BB770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561E2237"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B533C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34F93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Loxia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curvirostra</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ED9B2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 Crossbill</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70ADF3A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165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C697E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w:t>
            </w:r>
          </w:p>
        </w:tc>
      </w:tr>
      <w:tr w:rsidR="00B725F5" w:rsidRPr="00F5046C" w14:paraId="3EFB73FE"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D13693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Hirundinidae</w:t>
            </w:r>
          </w:p>
          <w:p w14:paraId="4CB7C5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(Swallows)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12D63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Tachycineta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thalassina</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5487D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Violet-green Swallow</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48FEF9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485</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78BE7E2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5827775"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F9DA3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D9B0E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Tachycineta</w:t>
            </w:r>
            <w:proofErr w:type="spellEnd"/>
            <w:r w:rsidRPr="00CB2D62">
              <w:rPr>
                <w:rFonts w:asciiTheme="minorHAnsi" w:eastAsiaTheme="minorEastAsia" w:hAnsiTheme="minorHAnsi" w:cstheme="minorHAnsi"/>
                <w:i/>
                <w:iCs/>
                <w:szCs w:val="24"/>
                <w:lang w:eastAsia="zh-TW"/>
              </w:rPr>
              <w:t xml:space="preserve"> bicolor</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708791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Tree Swallow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BDEF4B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1094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36003E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27</w:t>
            </w:r>
          </w:p>
        </w:tc>
      </w:tr>
      <w:tr w:rsidR="00B725F5" w:rsidRPr="00F5046C" w14:paraId="28B53F8F"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92D825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Icteridae</w:t>
            </w:r>
          </w:p>
          <w:p w14:paraId="01EF393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(Troupials and Allies)</w:t>
            </w:r>
          </w:p>
          <w:p w14:paraId="517226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233545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Agelaius phoeniceus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4DB165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Red-winged Blackbird</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997A1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204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919AA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28EFCAAF" w14:textId="77777777" w:rsidTr="008D3CF3">
        <w:tc>
          <w:tcPr>
            <w:tcW w:w="2836" w:type="dxa"/>
            <w:vMerge/>
            <w:tcBorders>
              <w:left w:val="nil"/>
              <w:right w:val="nil"/>
            </w:tcBorders>
            <w:tcMar>
              <w:top w:w="25" w:type="dxa"/>
              <w:left w:w="85" w:type="dxa"/>
              <w:bottom w:w="25" w:type="dxa"/>
              <w:right w:w="85" w:type="dxa"/>
            </w:tcMar>
            <w:vAlign w:val="center"/>
          </w:tcPr>
          <w:p w14:paraId="4C5417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12319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Molothrus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ater</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4AA0A1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Brown-headed Cowbird</w:t>
            </w:r>
          </w:p>
        </w:tc>
        <w:tc>
          <w:tcPr>
            <w:tcW w:w="1417" w:type="dxa"/>
            <w:tcBorders>
              <w:top w:val="nil"/>
              <w:left w:val="nil"/>
              <w:bottom w:val="nil"/>
              <w:right w:val="nil"/>
            </w:tcBorders>
            <w:tcMar>
              <w:top w:w="25" w:type="dxa"/>
              <w:left w:w="85" w:type="dxa"/>
              <w:bottom w:w="25" w:type="dxa"/>
              <w:right w:w="85" w:type="dxa"/>
            </w:tcMar>
            <w:vAlign w:val="center"/>
          </w:tcPr>
          <w:p w14:paraId="0F529E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w:t>
            </w:r>
          </w:p>
        </w:tc>
        <w:tc>
          <w:tcPr>
            <w:tcW w:w="993" w:type="dxa"/>
            <w:tcBorders>
              <w:top w:val="nil"/>
              <w:left w:val="nil"/>
              <w:bottom w:val="nil"/>
              <w:right w:val="nil"/>
            </w:tcBorders>
            <w:tcMar>
              <w:top w:w="25" w:type="dxa"/>
              <w:left w:w="85" w:type="dxa"/>
              <w:bottom w:w="25" w:type="dxa"/>
              <w:right w:w="85" w:type="dxa"/>
            </w:tcMar>
            <w:vAlign w:val="center"/>
          </w:tcPr>
          <w:p w14:paraId="6F8DAB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28</w:t>
            </w:r>
          </w:p>
        </w:tc>
      </w:tr>
      <w:tr w:rsidR="00B725F5" w:rsidRPr="00F5046C" w14:paraId="4207062F"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23F6E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691004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Euphagus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carolinus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3C56C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Rusty Blackbird</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67E065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1395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69876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w:t>
            </w:r>
          </w:p>
        </w:tc>
      </w:tr>
      <w:tr w:rsidR="00B725F5" w:rsidRPr="00F5046C" w14:paraId="1D1EDFB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285125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Motacillidae</w:t>
            </w:r>
          </w:p>
          <w:p w14:paraId="661C6D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(Wagtails and Pipits)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BA9D9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Anthus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rubescens</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E08E88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Pipit</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6CE2A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4368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4C38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194439E4"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479F3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Paridae</w:t>
            </w:r>
          </w:p>
          <w:p w14:paraId="15703B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(Tits, Chickadees, and Titmice)</w:t>
            </w:r>
          </w:p>
          <w:p w14:paraId="0DA3F4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5E7A5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Poecile</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hudsonicus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2CB82C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Boreal Chickadee</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46547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4430</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C84AF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EF00D65" w14:textId="77777777" w:rsidTr="008D3CF3">
        <w:tc>
          <w:tcPr>
            <w:tcW w:w="2836" w:type="dxa"/>
            <w:vMerge/>
            <w:tcBorders>
              <w:left w:val="nil"/>
              <w:right w:val="nil"/>
            </w:tcBorders>
            <w:tcMar>
              <w:top w:w="25" w:type="dxa"/>
              <w:left w:w="85" w:type="dxa"/>
              <w:bottom w:w="25" w:type="dxa"/>
              <w:right w:w="85" w:type="dxa"/>
            </w:tcMar>
            <w:vAlign w:val="center"/>
          </w:tcPr>
          <w:p w14:paraId="696D9B2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CE6BB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Poecile</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gambeli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AB139A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Mountain Chickadee</w:t>
            </w:r>
          </w:p>
        </w:tc>
        <w:tc>
          <w:tcPr>
            <w:tcW w:w="1417" w:type="dxa"/>
            <w:tcBorders>
              <w:top w:val="nil"/>
              <w:left w:val="nil"/>
              <w:bottom w:val="nil"/>
              <w:right w:val="nil"/>
            </w:tcBorders>
            <w:tcMar>
              <w:top w:w="25" w:type="dxa"/>
              <w:left w:w="85" w:type="dxa"/>
              <w:bottom w:w="25" w:type="dxa"/>
              <w:right w:w="85" w:type="dxa"/>
            </w:tcMar>
            <w:vAlign w:val="center"/>
          </w:tcPr>
          <w:p w14:paraId="6BFCF1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12994</w:t>
            </w:r>
          </w:p>
        </w:tc>
        <w:tc>
          <w:tcPr>
            <w:tcW w:w="993" w:type="dxa"/>
            <w:tcBorders>
              <w:top w:val="nil"/>
              <w:left w:val="nil"/>
              <w:bottom w:val="nil"/>
              <w:right w:val="nil"/>
            </w:tcBorders>
            <w:tcMar>
              <w:top w:w="25" w:type="dxa"/>
              <w:left w:w="85" w:type="dxa"/>
              <w:bottom w:w="25" w:type="dxa"/>
              <w:right w:w="85" w:type="dxa"/>
            </w:tcMar>
            <w:vAlign w:val="center"/>
          </w:tcPr>
          <w:p w14:paraId="61C6491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1C27A1F1"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A3E9B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3ED041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Poecile</w:t>
            </w:r>
            <w:proofErr w:type="spellEnd"/>
            <w:r w:rsidRPr="00CB2D62">
              <w:rPr>
                <w:rFonts w:asciiTheme="minorHAnsi" w:eastAsiaTheme="minorEastAsia" w:hAnsiTheme="minorHAnsi" w:cstheme="minorHAnsi"/>
                <w:i/>
                <w:iCs/>
                <w:szCs w:val="24"/>
                <w:lang w:eastAsia="zh-TW"/>
              </w:rPr>
              <w:t xml:space="preserve"> atricapillus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567679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Black-capped Chickadee</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A166FA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1615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9C741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8CF12C2"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377C4C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Parulidae</w:t>
            </w:r>
          </w:p>
          <w:p w14:paraId="367C97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(New World Warblers)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4D4D0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magnolia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348C4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Magnolia Warbler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99E1C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74084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1B6470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58BF3D4" w14:textId="77777777" w:rsidTr="008D3CF3">
        <w:tc>
          <w:tcPr>
            <w:tcW w:w="2836" w:type="dxa"/>
            <w:vMerge/>
            <w:tcBorders>
              <w:left w:val="nil"/>
              <w:right w:val="nil"/>
            </w:tcBorders>
            <w:tcMar>
              <w:top w:w="25" w:type="dxa"/>
              <w:left w:w="85" w:type="dxa"/>
              <w:bottom w:w="25" w:type="dxa"/>
              <w:right w:w="85" w:type="dxa"/>
            </w:tcMar>
            <w:vAlign w:val="center"/>
          </w:tcPr>
          <w:p w14:paraId="7B0F80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CB0824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coronata</w:t>
            </w:r>
          </w:p>
        </w:tc>
        <w:tc>
          <w:tcPr>
            <w:tcW w:w="2693" w:type="dxa"/>
            <w:tcBorders>
              <w:top w:val="nil"/>
              <w:left w:val="nil"/>
              <w:bottom w:val="nil"/>
              <w:right w:val="nil"/>
            </w:tcBorders>
            <w:tcMar>
              <w:top w:w="25" w:type="dxa"/>
              <w:left w:w="85" w:type="dxa"/>
              <w:bottom w:w="25" w:type="dxa"/>
              <w:right w:w="85" w:type="dxa"/>
            </w:tcMar>
            <w:vAlign w:val="center"/>
          </w:tcPr>
          <w:p w14:paraId="3A8305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Yellow-rumped Warbler</w:t>
            </w:r>
          </w:p>
        </w:tc>
        <w:tc>
          <w:tcPr>
            <w:tcW w:w="1417" w:type="dxa"/>
            <w:tcBorders>
              <w:top w:val="nil"/>
              <w:left w:val="nil"/>
              <w:bottom w:val="nil"/>
              <w:right w:val="nil"/>
            </w:tcBorders>
            <w:tcMar>
              <w:top w:w="25" w:type="dxa"/>
              <w:left w:w="85" w:type="dxa"/>
              <w:bottom w:w="25" w:type="dxa"/>
              <w:right w:w="85" w:type="dxa"/>
            </w:tcMar>
            <w:vAlign w:val="center"/>
          </w:tcPr>
          <w:p w14:paraId="4F6D8D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111092</w:t>
            </w:r>
          </w:p>
        </w:tc>
        <w:tc>
          <w:tcPr>
            <w:tcW w:w="993" w:type="dxa"/>
            <w:tcBorders>
              <w:top w:val="nil"/>
              <w:left w:val="nil"/>
              <w:bottom w:val="nil"/>
              <w:right w:val="nil"/>
            </w:tcBorders>
            <w:tcMar>
              <w:top w:w="25" w:type="dxa"/>
              <w:left w:w="85" w:type="dxa"/>
              <w:bottom w:w="25" w:type="dxa"/>
              <w:right w:w="85" w:type="dxa"/>
            </w:tcMar>
            <w:vAlign w:val="center"/>
          </w:tcPr>
          <w:p w14:paraId="38DBDB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18361532" w14:textId="77777777" w:rsidTr="008D3CF3">
        <w:tc>
          <w:tcPr>
            <w:tcW w:w="2836" w:type="dxa"/>
            <w:vMerge/>
            <w:tcBorders>
              <w:left w:val="nil"/>
              <w:right w:val="nil"/>
            </w:tcBorders>
            <w:tcMar>
              <w:top w:w="25" w:type="dxa"/>
              <w:left w:w="85" w:type="dxa"/>
              <w:bottom w:w="25" w:type="dxa"/>
              <w:right w:w="85" w:type="dxa"/>
            </w:tcMar>
            <w:vAlign w:val="center"/>
          </w:tcPr>
          <w:p w14:paraId="4515FA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72DB1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townsendi</w:t>
            </w:r>
          </w:p>
        </w:tc>
        <w:tc>
          <w:tcPr>
            <w:tcW w:w="2693" w:type="dxa"/>
            <w:tcBorders>
              <w:top w:val="nil"/>
              <w:left w:val="nil"/>
              <w:bottom w:val="nil"/>
              <w:right w:val="nil"/>
            </w:tcBorders>
            <w:tcMar>
              <w:top w:w="25" w:type="dxa"/>
              <w:left w:w="85" w:type="dxa"/>
              <w:bottom w:w="25" w:type="dxa"/>
              <w:right w:w="85" w:type="dxa"/>
            </w:tcMar>
            <w:vAlign w:val="center"/>
          </w:tcPr>
          <w:p w14:paraId="2EEE37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Townsend's Warbler</w:t>
            </w:r>
          </w:p>
        </w:tc>
        <w:tc>
          <w:tcPr>
            <w:tcW w:w="1417" w:type="dxa"/>
            <w:tcBorders>
              <w:top w:val="nil"/>
              <w:left w:val="nil"/>
              <w:bottom w:val="nil"/>
              <w:right w:val="nil"/>
            </w:tcBorders>
            <w:tcMar>
              <w:top w:w="25" w:type="dxa"/>
              <w:left w:w="85" w:type="dxa"/>
              <w:bottom w:w="25" w:type="dxa"/>
              <w:right w:w="85" w:type="dxa"/>
            </w:tcMar>
            <w:vAlign w:val="center"/>
          </w:tcPr>
          <w:p w14:paraId="03C408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7361</w:t>
            </w:r>
          </w:p>
        </w:tc>
        <w:tc>
          <w:tcPr>
            <w:tcW w:w="993" w:type="dxa"/>
            <w:tcBorders>
              <w:top w:val="nil"/>
              <w:left w:val="nil"/>
              <w:bottom w:val="nil"/>
              <w:right w:val="nil"/>
            </w:tcBorders>
            <w:tcMar>
              <w:top w:w="25" w:type="dxa"/>
              <w:left w:w="85" w:type="dxa"/>
              <w:bottom w:w="25" w:type="dxa"/>
              <w:right w:w="85" w:type="dxa"/>
            </w:tcMar>
            <w:vAlign w:val="center"/>
          </w:tcPr>
          <w:p w14:paraId="1277C7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18B0394E" w14:textId="77777777" w:rsidTr="008D3CF3">
        <w:tc>
          <w:tcPr>
            <w:tcW w:w="2836" w:type="dxa"/>
            <w:vMerge/>
            <w:tcBorders>
              <w:left w:val="nil"/>
              <w:right w:val="nil"/>
            </w:tcBorders>
            <w:tcMar>
              <w:top w:w="25" w:type="dxa"/>
              <w:left w:w="85" w:type="dxa"/>
              <w:bottom w:w="25" w:type="dxa"/>
              <w:right w:w="85" w:type="dxa"/>
            </w:tcMar>
            <w:vAlign w:val="center"/>
          </w:tcPr>
          <w:p w14:paraId="6DD7E4D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E732F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striata</w:t>
            </w:r>
          </w:p>
        </w:tc>
        <w:tc>
          <w:tcPr>
            <w:tcW w:w="2693" w:type="dxa"/>
            <w:tcBorders>
              <w:top w:val="nil"/>
              <w:left w:val="nil"/>
              <w:bottom w:val="nil"/>
              <w:right w:val="nil"/>
            </w:tcBorders>
            <w:tcMar>
              <w:top w:w="25" w:type="dxa"/>
              <w:left w:w="85" w:type="dxa"/>
              <w:bottom w:w="25" w:type="dxa"/>
              <w:right w:w="85" w:type="dxa"/>
            </w:tcMar>
            <w:vAlign w:val="center"/>
          </w:tcPr>
          <w:p w14:paraId="73FE872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Blackpoll Warbler</w:t>
            </w:r>
          </w:p>
        </w:tc>
        <w:tc>
          <w:tcPr>
            <w:tcW w:w="1417" w:type="dxa"/>
            <w:tcBorders>
              <w:top w:val="nil"/>
              <w:left w:val="nil"/>
              <w:bottom w:val="nil"/>
              <w:right w:val="nil"/>
            </w:tcBorders>
            <w:tcMar>
              <w:top w:w="25" w:type="dxa"/>
              <w:left w:w="85" w:type="dxa"/>
              <w:bottom w:w="25" w:type="dxa"/>
              <w:right w:w="85" w:type="dxa"/>
            </w:tcMar>
            <w:vAlign w:val="center"/>
          </w:tcPr>
          <w:p w14:paraId="069379F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4619</w:t>
            </w:r>
          </w:p>
        </w:tc>
        <w:tc>
          <w:tcPr>
            <w:tcW w:w="993" w:type="dxa"/>
            <w:tcBorders>
              <w:top w:val="nil"/>
              <w:left w:val="nil"/>
              <w:bottom w:val="nil"/>
              <w:right w:val="nil"/>
            </w:tcBorders>
            <w:tcMar>
              <w:top w:w="25" w:type="dxa"/>
              <w:left w:w="85" w:type="dxa"/>
              <w:bottom w:w="25" w:type="dxa"/>
              <w:right w:w="85" w:type="dxa"/>
            </w:tcMar>
            <w:vAlign w:val="center"/>
          </w:tcPr>
          <w:p w14:paraId="62BA1B2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7F58ED9F" w14:textId="77777777" w:rsidTr="008D3CF3">
        <w:tc>
          <w:tcPr>
            <w:tcW w:w="2836" w:type="dxa"/>
            <w:vMerge/>
            <w:tcBorders>
              <w:left w:val="nil"/>
              <w:right w:val="nil"/>
            </w:tcBorders>
            <w:tcMar>
              <w:top w:w="25" w:type="dxa"/>
              <w:left w:w="85" w:type="dxa"/>
              <w:bottom w:w="25" w:type="dxa"/>
              <w:right w:w="85" w:type="dxa"/>
            </w:tcMar>
            <w:vAlign w:val="center"/>
          </w:tcPr>
          <w:p w14:paraId="3B9317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4EC78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Geothlypis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tolmiei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4EC77E9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MacGillivray's Warbler</w:t>
            </w:r>
          </w:p>
        </w:tc>
        <w:tc>
          <w:tcPr>
            <w:tcW w:w="1417" w:type="dxa"/>
            <w:tcBorders>
              <w:top w:val="nil"/>
              <w:left w:val="nil"/>
              <w:bottom w:val="nil"/>
              <w:right w:val="nil"/>
            </w:tcBorders>
            <w:tcMar>
              <w:top w:w="25" w:type="dxa"/>
              <w:left w:w="85" w:type="dxa"/>
              <w:bottom w:w="25" w:type="dxa"/>
              <w:right w:w="85" w:type="dxa"/>
            </w:tcMar>
            <w:vAlign w:val="center"/>
          </w:tcPr>
          <w:p w14:paraId="565053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30304</w:t>
            </w:r>
          </w:p>
        </w:tc>
        <w:tc>
          <w:tcPr>
            <w:tcW w:w="993" w:type="dxa"/>
            <w:tcBorders>
              <w:top w:val="nil"/>
              <w:left w:val="nil"/>
              <w:bottom w:val="nil"/>
              <w:right w:val="nil"/>
            </w:tcBorders>
            <w:tcMar>
              <w:top w:w="25" w:type="dxa"/>
              <w:left w:w="85" w:type="dxa"/>
              <w:bottom w:w="25" w:type="dxa"/>
              <w:right w:w="85" w:type="dxa"/>
            </w:tcMar>
            <w:vAlign w:val="center"/>
          </w:tcPr>
          <w:p w14:paraId="6294BE6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13E33CE" w14:textId="77777777" w:rsidTr="008D3CF3">
        <w:tc>
          <w:tcPr>
            <w:tcW w:w="2836" w:type="dxa"/>
            <w:vMerge/>
            <w:tcBorders>
              <w:left w:val="nil"/>
              <w:right w:val="nil"/>
            </w:tcBorders>
            <w:tcMar>
              <w:top w:w="25" w:type="dxa"/>
              <w:left w:w="85" w:type="dxa"/>
              <w:bottom w:w="25" w:type="dxa"/>
              <w:right w:w="85" w:type="dxa"/>
            </w:tcMar>
            <w:vAlign w:val="center"/>
          </w:tcPr>
          <w:p w14:paraId="11A0F1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508A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Leiothlypis</w:t>
            </w:r>
            <w:proofErr w:type="spellEnd"/>
            <w:r w:rsidRPr="00CB2D62">
              <w:rPr>
                <w:rFonts w:asciiTheme="minorHAnsi" w:eastAsiaTheme="minorEastAsia" w:hAnsiTheme="minorHAnsi" w:cstheme="minorHAnsi"/>
                <w:i/>
                <w:iCs/>
                <w:szCs w:val="24"/>
                <w:lang w:eastAsia="zh-TW"/>
              </w:rPr>
              <w:t xml:space="preserve"> peregrina</w:t>
            </w:r>
          </w:p>
        </w:tc>
        <w:tc>
          <w:tcPr>
            <w:tcW w:w="2693" w:type="dxa"/>
            <w:tcBorders>
              <w:top w:val="nil"/>
              <w:left w:val="nil"/>
              <w:bottom w:val="nil"/>
              <w:right w:val="nil"/>
            </w:tcBorders>
            <w:tcMar>
              <w:top w:w="25" w:type="dxa"/>
              <w:left w:w="85" w:type="dxa"/>
              <w:bottom w:w="25" w:type="dxa"/>
              <w:right w:w="85" w:type="dxa"/>
            </w:tcMar>
            <w:vAlign w:val="center"/>
          </w:tcPr>
          <w:p w14:paraId="3AD3FF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Tennessee Warbler</w:t>
            </w:r>
          </w:p>
        </w:tc>
        <w:tc>
          <w:tcPr>
            <w:tcW w:w="1417" w:type="dxa"/>
            <w:tcBorders>
              <w:top w:val="nil"/>
              <w:left w:val="nil"/>
              <w:bottom w:val="nil"/>
              <w:right w:val="nil"/>
            </w:tcBorders>
            <w:tcMar>
              <w:top w:w="25" w:type="dxa"/>
              <w:left w:w="85" w:type="dxa"/>
              <w:bottom w:w="25" w:type="dxa"/>
              <w:right w:w="85" w:type="dxa"/>
            </w:tcMar>
            <w:vAlign w:val="center"/>
          </w:tcPr>
          <w:p w14:paraId="71FFC9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36766</w:t>
            </w:r>
          </w:p>
        </w:tc>
        <w:tc>
          <w:tcPr>
            <w:tcW w:w="993" w:type="dxa"/>
            <w:tcBorders>
              <w:top w:val="nil"/>
              <w:left w:val="nil"/>
              <w:bottom w:val="nil"/>
              <w:right w:val="nil"/>
            </w:tcBorders>
            <w:tcMar>
              <w:top w:w="25" w:type="dxa"/>
              <w:left w:w="85" w:type="dxa"/>
              <w:bottom w:w="25" w:type="dxa"/>
              <w:right w:w="85" w:type="dxa"/>
            </w:tcMar>
            <w:vAlign w:val="center"/>
          </w:tcPr>
          <w:p w14:paraId="7CE892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54EF4CC0" w14:textId="77777777" w:rsidTr="008D3CF3">
        <w:tc>
          <w:tcPr>
            <w:tcW w:w="2836" w:type="dxa"/>
            <w:vMerge/>
            <w:tcBorders>
              <w:left w:val="nil"/>
              <w:right w:val="nil"/>
            </w:tcBorders>
            <w:tcMar>
              <w:top w:w="25" w:type="dxa"/>
              <w:left w:w="85" w:type="dxa"/>
              <w:bottom w:w="25" w:type="dxa"/>
              <w:right w:w="85" w:type="dxa"/>
            </w:tcMar>
            <w:vAlign w:val="center"/>
          </w:tcPr>
          <w:p w14:paraId="4A5627F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494A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ruticilla</w:t>
            </w:r>
          </w:p>
        </w:tc>
        <w:tc>
          <w:tcPr>
            <w:tcW w:w="2693" w:type="dxa"/>
            <w:tcBorders>
              <w:top w:val="nil"/>
              <w:left w:val="nil"/>
              <w:bottom w:val="nil"/>
              <w:right w:val="nil"/>
            </w:tcBorders>
            <w:tcMar>
              <w:top w:w="25" w:type="dxa"/>
              <w:left w:w="85" w:type="dxa"/>
              <w:bottom w:w="25" w:type="dxa"/>
              <w:right w:w="85" w:type="dxa"/>
            </w:tcMar>
            <w:vAlign w:val="center"/>
          </w:tcPr>
          <w:p w14:paraId="24B79AB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Redstart</w:t>
            </w:r>
          </w:p>
        </w:tc>
        <w:tc>
          <w:tcPr>
            <w:tcW w:w="1417" w:type="dxa"/>
            <w:tcBorders>
              <w:top w:val="nil"/>
              <w:left w:val="nil"/>
              <w:bottom w:val="nil"/>
              <w:right w:val="nil"/>
            </w:tcBorders>
            <w:tcMar>
              <w:top w:w="25" w:type="dxa"/>
              <w:left w:w="85" w:type="dxa"/>
              <w:bottom w:w="25" w:type="dxa"/>
              <w:right w:w="85" w:type="dxa"/>
            </w:tcMar>
            <w:vAlign w:val="center"/>
          </w:tcPr>
          <w:p w14:paraId="32B76E1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74872</w:t>
            </w:r>
          </w:p>
        </w:tc>
        <w:tc>
          <w:tcPr>
            <w:tcW w:w="993" w:type="dxa"/>
            <w:tcBorders>
              <w:top w:val="nil"/>
              <w:left w:val="nil"/>
              <w:bottom w:val="nil"/>
              <w:right w:val="nil"/>
            </w:tcBorders>
            <w:tcMar>
              <w:top w:w="25" w:type="dxa"/>
              <w:left w:w="85" w:type="dxa"/>
              <w:bottom w:w="25" w:type="dxa"/>
              <w:right w:w="85" w:type="dxa"/>
            </w:tcMar>
            <w:vAlign w:val="center"/>
          </w:tcPr>
          <w:p w14:paraId="4208569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4525330A" w14:textId="77777777" w:rsidTr="008D3CF3">
        <w:tc>
          <w:tcPr>
            <w:tcW w:w="2836" w:type="dxa"/>
            <w:vMerge/>
            <w:tcBorders>
              <w:left w:val="nil"/>
              <w:right w:val="nil"/>
            </w:tcBorders>
            <w:tcMar>
              <w:top w:w="25" w:type="dxa"/>
              <w:left w:w="85" w:type="dxa"/>
              <w:bottom w:w="25" w:type="dxa"/>
              <w:right w:w="85" w:type="dxa"/>
            </w:tcMar>
            <w:vAlign w:val="center"/>
          </w:tcPr>
          <w:p w14:paraId="7B6056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9EE529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Seiurus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aurocapilla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06E2F7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Ovenbird</w:t>
            </w:r>
          </w:p>
        </w:tc>
        <w:tc>
          <w:tcPr>
            <w:tcW w:w="1417" w:type="dxa"/>
            <w:tcBorders>
              <w:top w:val="nil"/>
              <w:left w:val="nil"/>
              <w:bottom w:val="nil"/>
              <w:right w:val="nil"/>
            </w:tcBorders>
            <w:tcMar>
              <w:top w:w="25" w:type="dxa"/>
              <w:left w:w="85" w:type="dxa"/>
              <w:bottom w:w="25" w:type="dxa"/>
              <w:right w:w="85" w:type="dxa"/>
            </w:tcMar>
            <w:vAlign w:val="center"/>
          </w:tcPr>
          <w:p w14:paraId="4C49F7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5286</w:t>
            </w:r>
          </w:p>
        </w:tc>
        <w:tc>
          <w:tcPr>
            <w:tcW w:w="993" w:type="dxa"/>
            <w:tcBorders>
              <w:top w:val="nil"/>
              <w:left w:val="nil"/>
              <w:bottom w:val="nil"/>
              <w:right w:val="nil"/>
            </w:tcBorders>
            <w:tcMar>
              <w:top w:w="25" w:type="dxa"/>
              <w:left w:w="85" w:type="dxa"/>
              <w:bottom w:w="25" w:type="dxa"/>
              <w:right w:w="85" w:type="dxa"/>
            </w:tcMar>
            <w:vAlign w:val="center"/>
          </w:tcPr>
          <w:p w14:paraId="4C9682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601D0FD1" w14:textId="77777777" w:rsidTr="008D3CF3">
        <w:tc>
          <w:tcPr>
            <w:tcW w:w="2836" w:type="dxa"/>
            <w:vMerge/>
            <w:tcBorders>
              <w:left w:val="nil"/>
              <w:right w:val="nil"/>
            </w:tcBorders>
            <w:tcMar>
              <w:top w:w="25" w:type="dxa"/>
              <w:left w:w="85" w:type="dxa"/>
              <w:bottom w:w="25" w:type="dxa"/>
              <w:right w:w="85" w:type="dxa"/>
            </w:tcMar>
            <w:vAlign w:val="center"/>
          </w:tcPr>
          <w:p w14:paraId="3F23D9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D591F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Cardellina</w:t>
            </w:r>
            <w:proofErr w:type="spellEnd"/>
            <w:r w:rsidRPr="00CB2D62">
              <w:rPr>
                <w:rFonts w:asciiTheme="minorHAnsi" w:eastAsiaTheme="minorEastAsia" w:hAnsiTheme="minorHAnsi" w:cstheme="minorHAnsi"/>
                <w:i/>
                <w:iCs/>
                <w:szCs w:val="24"/>
                <w:lang w:eastAsia="zh-TW"/>
              </w:rPr>
              <w:t xml:space="preserve"> pusilla</w:t>
            </w:r>
          </w:p>
        </w:tc>
        <w:tc>
          <w:tcPr>
            <w:tcW w:w="2693" w:type="dxa"/>
            <w:tcBorders>
              <w:top w:val="nil"/>
              <w:left w:val="nil"/>
              <w:bottom w:val="nil"/>
              <w:right w:val="nil"/>
            </w:tcBorders>
            <w:tcMar>
              <w:top w:w="25" w:type="dxa"/>
              <w:left w:w="85" w:type="dxa"/>
              <w:bottom w:w="25" w:type="dxa"/>
              <w:right w:w="85" w:type="dxa"/>
            </w:tcMar>
            <w:vAlign w:val="center"/>
          </w:tcPr>
          <w:p w14:paraId="3F253F2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Wilson's Warbler</w:t>
            </w:r>
          </w:p>
        </w:tc>
        <w:tc>
          <w:tcPr>
            <w:tcW w:w="1417" w:type="dxa"/>
            <w:tcBorders>
              <w:top w:val="nil"/>
              <w:left w:val="nil"/>
              <w:bottom w:val="nil"/>
              <w:right w:val="nil"/>
            </w:tcBorders>
            <w:tcMar>
              <w:top w:w="25" w:type="dxa"/>
              <w:left w:w="85" w:type="dxa"/>
              <w:bottom w:w="25" w:type="dxa"/>
              <w:right w:w="85" w:type="dxa"/>
            </w:tcMar>
            <w:vAlign w:val="center"/>
          </w:tcPr>
          <w:p w14:paraId="12F4B2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4738</w:t>
            </w:r>
          </w:p>
        </w:tc>
        <w:tc>
          <w:tcPr>
            <w:tcW w:w="993" w:type="dxa"/>
            <w:tcBorders>
              <w:top w:val="nil"/>
              <w:left w:val="nil"/>
              <w:bottom w:val="nil"/>
              <w:right w:val="nil"/>
            </w:tcBorders>
            <w:tcMar>
              <w:top w:w="25" w:type="dxa"/>
              <w:left w:w="85" w:type="dxa"/>
              <w:bottom w:w="25" w:type="dxa"/>
              <w:right w:w="85" w:type="dxa"/>
            </w:tcMar>
            <w:vAlign w:val="center"/>
          </w:tcPr>
          <w:p w14:paraId="50802B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3C125404" w14:textId="77777777" w:rsidTr="008D3CF3">
        <w:tc>
          <w:tcPr>
            <w:tcW w:w="2836" w:type="dxa"/>
            <w:vMerge/>
            <w:tcBorders>
              <w:left w:val="nil"/>
              <w:right w:val="nil"/>
            </w:tcBorders>
            <w:tcMar>
              <w:top w:w="25" w:type="dxa"/>
              <w:left w:w="85" w:type="dxa"/>
              <w:bottom w:w="25" w:type="dxa"/>
              <w:right w:w="85" w:type="dxa"/>
            </w:tcMar>
            <w:vAlign w:val="center"/>
          </w:tcPr>
          <w:p w14:paraId="55F4B5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7E56F9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Leiothlypis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celata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7F5A7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Orange-crowned Warbler</w:t>
            </w:r>
          </w:p>
        </w:tc>
        <w:tc>
          <w:tcPr>
            <w:tcW w:w="1417" w:type="dxa"/>
            <w:tcBorders>
              <w:top w:val="nil"/>
              <w:left w:val="nil"/>
              <w:bottom w:val="nil"/>
              <w:right w:val="nil"/>
            </w:tcBorders>
            <w:tcMar>
              <w:top w:w="25" w:type="dxa"/>
              <w:left w:w="85" w:type="dxa"/>
              <w:bottom w:w="25" w:type="dxa"/>
              <w:right w:w="85" w:type="dxa"/>
            </w:tcMar>
            <w:vAlign w:val="center"/>
          </w:tcPr>
          <w:p w14:paraId="1628B31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11951</w:t>
            </w:r>
          </w:p>
        </w:tc>
        <w:tc>
          <w:tcPr>
            <w:tcW w:w="993" w:type="dxa"/>
            <w:tcBorders>
              <w:top w:val="nil"/>
              <w:left w:val="nil"/>
              <w:bottom w:val="nil"/>
              <w:right w:val="nil"/>
            </w:tcBorders>
            <w:tcMar>
              <w:top w:w="25" w:type="dxa"/>
              <w:left w:w="85" w:type="dxa"/>
              <w:bottom w:w="25" w:type="dxa"/>
              <w:right w:w="85" w:type="dxa"/>
            </w:tcMar>
            <w:vAlign w:val="center"/>
          </w:tcPr>
          <w:p w14:paraId="326A88E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D16A222" w14:textId="77777777" w:rsidTr="008D3CF3">
        <w:tc>
          <w:tcPr>
            <w:tcW w:w="2836" w:type="dxa"/>
            <w:vMerge/>
            <w:tcBorders>
              <w:left w:val="nil"/>
              <w:right w:val="nil"/>
            </w:tcBorders>
            <w:tcMar>
              <w:top w:w="25" w:type="dxa"/>
              <w:left w:w="85" w:type="dxa"/>
              <w:bottom w:w="25" w:type="dxa"/>
              <w:right w:w="85" w:type="dxa"/>
            </w:tcMar>
            <w:vAlign w:val="center"/>
          </w:tcPr>
          <w:p w14:paraId="262DF8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C9D08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Parkesia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noveboracensis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F4CE0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Waterthrush</w:t>
            </w:r>
          </w:p>
        </w:tc>
        <w:tc>
          <w:tcPr>
            <w:tcW w:w="1417" w:type="dxa"/>
            <w:tcBorders>
              <w:top w:val="nil"/>
              <w:left w:val="nil"/>
              <w:bottom w:val="nil"/>
              <w:right w:val="nil"/>
            </w:tcBorders>
            <w:tcMar>
              <w:top w:w="25" w:type="dxa"/>
              <w:left w:w="85" w:type="dxa"/>
              <w:bottom w:w="25" w:type="dxa"/>
              <w:right w:w="85" w:type="dxa"/>
            </w:tcMar>
            <w:vAlign w:val="center"/>
          </w:tcPr>
          <w:p w14:paraId="03430A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146613</w:t>
            </w:r>
          </w:p>
        </w:tc>
        <w:tc>
          <w:tcPr>
            <w:tcW w:w="993" w:type="dxa"/>
            <w:tcBorders>
              <w:top w:val="nil"/>
              <w:left w:val="nil"/>
              <w:bottom w:val="nil"/>
              <w:right w:val="nil"/>
            </w:tcBorders>
            <w:tcMar>
              <w:top w:w="25" w:type="dxa"/>
              <w:left w:w="85" w:type="dxa"/>
              <w:bottom w:w="25" w:type="dxa"/>
              <w:right w:w="85" w:type="dxa"/>
            </w:tcMar>
            <w:vAlign w:val="center"/>
          </w:tcPr>
          <w:p w14:paraId="3E0627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48EBA0E9" w14:textId="77777777" w:rsidTr="008D3CF3">
        <w:tc>
          <w:tcPr>
            <w:tcW w:w="2836" w:type="dxa"/>
            <w:vMerge/>
            <w:tcBorders>
              <w:left w:val="nil"/>
              <w:right w:val="nil"/>
            </w:tcBorders>
            <w:tcMar>
              <w:top w:w="25" w:type="dxa"/>
              <w:left w:w="85" w:type="dxa"/>
              <w:bottom w:w="25" w:type="dxa"/>
              <w:right w:w="85" w:type="dxa"/>
            </w:tcMar>
            <w:vAlign w:val="center"/>
          </w:tcPr>
          <w:p w14:paraId="3856B7B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1D388C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petechia</w:t>
            </w:r>
          </w:p>
        </w:tc>
        <w:tc>
          <w:tcPr>
            <w:tcW w:w="2693" w:type="dxa"/>
            <w:tcBorders>
              <w:top w:val="nil"/>
              <w:left w:val="nil"/>
              <w:bottom w:val="nil"/>
              <w:right w:val="nil"/>
            </w:tcBorders>
            <w:tcMar>
              <w:top w:w="25" w:type="dxa"/>
              <w:left w:w="85" w:type="dxa"/>
              <w:bottom w:w="25" w:type="dxa"/>
              <w:right w:w="85" w:type="dxa"/>
            </w:tcMar>
            <w:vAlign w:val="center"/>
          </w:tcPr>
          <w:p w14:paraId="5B3320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 Warbler</w:t>
            </w:r>
          </w:p>
        </w:tc>
        <w:tc>
          <w:tcPr>
            <w:tcW w:w="1417" w:type="dxa"/>
            <w:tcBorders>
              <w:top w:val="nil"/>
              <w:left w:val="nil"/>
              <w:bottom w:val="nil"/>
              <w:right w:val="nil"/>
            </w:tcBorders>
            <w:tcMar>
              <w:top w:w="25" w:type="dxa"/>
              <w:left w:w="85" w:type="dxa"/>
              <w:bottom w:w="25" w:type="dxa"/>
              <w:right w:w="85" w:type="dxa"/>
            </w:tcMar>
            <w:vAlign w:val="center"/>
          </w:tcPr>
          <w:p w14:paraId="5366F9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3407</w:t>
            </w:r>
          </w:p>
        </w:tc>
        <w:tc>
          <w:tcPr>
            <w:tcW w:w="993" w:type="dxa"/>
            <w:tcBorders>
              <w:top w:val="nil"/>
              <w:left w:val="nil"/>
              <w:bottom w:val="nil"/>
              <w:right w:val="nil"/>
            </w:tcBorders>
            <w:tcMar>
              <w:top w:w="25" w:type="dxa"/>
              <w:left w:w="85" w:type="dxa"/>
              <w:bottom w:w="25" w:type="dxa"/>
              <w:right w:w="85" w:type="dxa"/>
            </w:tcMar>
            <w:vAlign w:val="center"/>
          </w:tcPr>
          <w:p w14:paraId="30730DF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w:t>
            </w:r>
          </w:p>
        </w:tc>
      </w:tr>
      <w:tr w:rsidR="00B725F5" w:rsidRPr="00F5046C" w14:paraId="2034F1D2"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288DED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7DAA4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Geothlypis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trichas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09E2787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Yellowthroat</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503312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4153</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265A3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w:t>
            </w:r>
          </w:p>
        </w:tc>
      </w:tr>
      <w:tr w:rsidR="00B725F5" w:rsidRPr="00F5046C" w14:paraId="7B0E2BF3"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2A2DCC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roofErr w:type="spellStart"/>
            <w:r w:rsidRPr="00CB2D62">
              <w:rPr>
                <w:rFonts w:asciiTheme="minorHAnsi" w:eastAsiaTheme="minorEastAsia" w:hAnsiTheme="minorHAnsi" w:cstheme="minorHAnsi"/>
                <w:szCs w:val="24"/>
                <w:lang w:eastAsia="zh-TW"/>
              </w:rPr>
              <w:t>Passerellidae</w:t>
            </w:r>
            <w:proofErr w:type="spellEnd"/>
          </w:p>
          <w:p w14:paraId="3A1586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(New World Sparrows)</w:t>
            </w:r>
          </w:p>
          <w:p w14:paraId="66CFC3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B8E9D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Spizella </w:t>
            </w:r>
            <w:proofErr w:type="spellStart"/>
            <w:r w:rsidRPr="00CB2D62">
              <w:rPr>
                <w:rFonts w:asciiTheme="minorHAnsi" w:eastAsiaTheme="minorEastAsia" w:hAnsiTheme="minorHAnsi" w:cstheme="minorHAnsi"/>
                <w:i/>
                <w:iCs/>
                <w:szCs w:val="24"/>
                <w:lang w:eastAsia="zh-TW"/>
              </w:rPr>
              <w:t>passerina</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393FA2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Chipping Sparrow</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93FBA7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5162</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7CE1BC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20BDE4A" w14:textId="77777777" w:rsidTr="008D3CF3">
        <w:tc>
          <w:tcPr>
            <w:tcW w:w="2836" w:type="dxa"/>
            <w:vMerge/>
            <w:tcBorders>
              <w:left w:val="nil"/>
              <w:right w:val="nil"/>
            </w:tcBorders>
            <w:tcMar>
              <w:top w:w="25" w:type="dxa"/>
              <w:left w:w="85" w:type="dxa"/>
              <w:bottom w:w="25" w:type="dxa"/>
              <w:right w:w="85" w:type="dxa"/>
            </w:tcMar>
            <w:vAlign w:val="center"/>
          </w:tcPr>
          <w:p w14:paraId="69B903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9D30F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Zonotrichia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albicollis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0FD3D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White-throated Sparrow</w:t>
            </w:r>
          </w:p>
        </w:tc>
        <w:tc>
          <w:tcPr>
            <w:tcW w:w="1417" w:type="dxa"/>
            <w:tcBorders>
              <w:top w:val="nil"/>
              <w:left w:val="nil"/>
              <w:bottom w:val="nil"/>
              <w:right w:val="nil"/>
            </w:tcBorders>
            <w:tcMar>
              <w:top w:w="25" w:type="dxa"/>
              <w:left w:w="85" w:type="dxa"/>
              <w:bottom w:w="25" w:type="dxa"/>
              <w:right w:w="85" w:type="dxa"/>
            </w:tcMar>
            <w:vAlign w:val="center"/>
          </w:tcPr>
          <w:p w14:paraId="7E321D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42421</w:t>
            </w:r>
          </w:p>
        </w:tc>
        <w:tc>
          <w:tcPr>
            <w:tcW w:w="993" w:type="dxa"/>
            <w:tcBorders>
              <w:top w:val="nil"/>
              <w:left w:val="nil"/>
              <w:bottom w:val="nil"/>
              <w:right w:val="nil"/>
            </w:tcBorders>
            <w:tcMar>
              <w:top w:w="25" w:type="dxa"/>
              <w:left w:w="85" w:type="dxa"/>
              <w:bottom w:w="25" w:type="dxa"/>
              <w:right w:w="85" w:type="dxa"/>
            </w:tcMar>
            <w:vAlign w:val="center"/>
          </w:tcPr>
          <w:p w14:paraId="63A7A9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482B23ED" w14:textId="77777777" w:rsidTr="008D3CF3">
        <w:tc>
          <w:tcPr>
            <w:tcW w:w="2836" w:type="dxa"/>
            <w:vMerge/>
            <w:tcBorders>
              <w:left w:val="nil"/>
              <w:right w:val="nil"/>
            </w:tcBorders>
            <w:tcMar>
              <w:top w:w="25" w:type="dxa"/>
              <w:left w:w="85" w:type="dxa"/>
              <w:bottom w:w="25" w:type="dxa"/>
              <w:right w:w="85" w:type="dxa"/>
            </w:tcMar>
            <w:vAlign w:val="center"/>
          </w:tcPr>
          <w:p w14:paraId="0C5B7C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CC6D6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Zonotrichia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leucophrys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30D1D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White-crowned Sparrow</w:t>
            </w:r>
          </w:p>
        </w:tc>
        <w:tc>
          <w:tcPr>
            <w:tcW w:w="1417" w:type="dxa"/>
            <w:tcBorders>
              <w:top w:val="nil"/>
              <w:left w:val="nil"/>
              <w:bottom w:val="nil"/>
              <w:right w:val="nil"/>
            </w:tcBorders>
            <w:tcMar>
              <w:top w:w="25" w:type="dxa"/>
              <w:left w:w="85" w:type="dxa"/>
              <w:bottom w:w="25" w:type="dxa"/>
              <w:right w:w="85" w:type="dxa"/>
            </w:tcMar>
            <w:vAlign w:val="center"/>
          </w:tcPr>
          <w:p w14:paraId="09295E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69534</w:t>
            </w:r>
          </w:p>
        </w:tc>
        <w:tc>
          <w:tcPr>
            <w:tcW w:w="993" w:type="dxa"/>
            <w:tcBorders>
              <w:top w:val="nil"/>
              <w:left w:val="nil"/>
              <w:bottom w:val="nil"/>
              <w:right w:val="nil"/>
            </w:tcBorders>
            <w:tcMar>
              <w:top w:w="25" w:type="dxa"/>
              <w:left w:w="85" w:type="dxa"/>
              <w:bottom w:w="25" w:type="dxa"/>
              <w:right w:w="85" w:type="dxa"/>
            </w:tcMar>
            <w:vAlign w:val="center"/>
          </w:tcPr>
          <w:p w14:paraId="13192E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40EAB5D" w14:textId="77777777" w:rsidTr="008D3CF3">
        <w:tc>
          <w:tcPr>
            <w:tcW w:w="2836" w:type="dxa"/>
            <w:vMerge/>
            <w:tcBorders>
              <w:left w:val="nil"/>
              <w:right w:val="nil"/>
            </w:tcBorders>
            <w:tcMar>
              <w:top w:w="25" w:type="dxa"/>
              <w:left w:w="85" w:type="dxa"/>
              <w:bottom w:w="25" w:type="dxa"/>
              <w:right w:w="85" w:type="dxa"/>
            </w:tcMar>
            <w:vAlign w:val="center"/>
          </w:tcPr>
          <w:p w14:paraId="3A0E1A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A17E3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Junco </w:t>
            </w:r>
            <w:proofErr w:type="spellStart"/>
            <w:r w:rsidRPr="00CB2D62">
              <w:rPr>
                <w:rFonts w:asciiTheme="minorHAnsi" w:eastAsiaTheme="minorEastAsia" w:hAnsiTheme="minorHAnsi" w:cstheme="minorHAnsi"/>
                <w:i/>
                <w:iCs/>
                <w:szCs w:val="24"/>
                <w:lang w:eastAsia="zh-TW"/>
              </w:rPr>
              <w:t>hyemalis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17C5F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Dark-eyed Junco</w:t>
            </w:r>
          </w:p>
        </w:tc>
        <w:tc>
          <w:tcPr>
            <w:tcW w:w="1417" w:type="dxa"/>
            <w:tcBorders>
              <w:top w:val="nil"/>
              <w:left w:val="nil"/>
              <w:bottom w:val="nil"/>
              <w:right w:val="nil"/>
            </w:tcBorders>
            <w:tcMar>
              <w:top w:w="25" w:type="dxa"/>
              <w:left w:w="85" w:type="dxa"/>
              <w:bottom w:w="25" w:type="dxa"/>
              <w:right w:w="85" w:type="dxa"/>
            </w:tcMar>
            <w:vAlign w:val="center"/>
          </w:tcPr>
          <w:p w14:paraId="6B6203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48344</w:t>
            </w:r>
          </w:p>
        </w:tc>
        <w:tc>
          <w:tcPr>
            <w:tcW w:w="993" w:type="dxa"/>
            <w:tcBorders>
              <w:top w:val="nil"/>
              <w:left w:val="nil"/>
              <w:bottom w:val="nil"/>
              <w:right w:val="nil"/>
            </w:tcBorders>
            <w:tcMar>
              <w:top w:w="25" w:type="dxa"/>
              <w:left w:w="85" w:type="dxa"/>
              <w:bottom w:w="25" w:type="dxa"/>
              <w:right w:w="85" w:type="dxa"/>
            </w:tcMar>
            <w:vAlign w:val="center"/>
          </w:tcPr>
          <w:p w14:paraId="2A1D60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764216A1" w14:textId="77777777" w:rsidTr="008D3CF3">
        <w:tc>
          <w:tcPr>
            <w:tcW w:w="2836" w:type="dxa"/>
            <w:vMerge/>
            <w:tcBorders>
              <w:left w:val="nil"/>
              <w:right w:val="nil"/>
            </w:tcBorders>
            <w:tcMar>
              <w:top w:w="25" w:type="dxa"/>
              <w:left w:w="85" w:type="dxa"/>
              <w:bottom w:w="25" w:type="dxa"/>
              <w:right w:w="85" w:type="dxa"/>
            </w:tcMar>
            <w:vAlign w:val="center"/>
          </w:tcPr>
          <w:p w14:paraId="01D0DEF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50644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Passerella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iliaca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C7DF6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Fox Sparrow</w:t>
            </w:r>
          </w:p>
        </w:tc>
        <w:tc>
          <w:tcPr>
            <w:tcW w:w="1417" w:type="dxa"/>
            <w:tcBorders>
              <w:top w:val="nil"/>
              <w:left w:val="nil"/>
              <w:bottom w:val="nil"/>
              <w:right w:val="nil"/>
            </w:tcBorders>
            <w:tcMar>
              <w:top w:w="25" w:type="dxa"/>
              <w:left w:w="85" w:type="dxa"/>
              <w:bottom w:w="25" w:type="dxa"/>
              <w:right w:w="85" w:type="dxa"/>
            </w:tcMar>
            <w:vAlign w:val="center"/>
          </w:tcPr>
          <w:p w14:paraId="276A73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2861</w:t>
            </w:r>
          </w:p>
        </w:tc>
        <w:tc>
          <w:tcPr>
            <w:tcW w:w="993" w:type="dxa"/>
            <w:tcBorders>
              <w:top w:val="nil"/>
              <w:left w:val="nil"/>
              <w:bottom w:val="nil"/>
              <w:right w:val="nil"/>
            </w:tcBorders>
            <w:tcMar>
              <w:top w:w="25" w:type="dxa"/>
              <w:left w:w="85" w:type="dxa"/>
              <w:bottom w:w="25" w:type="dxa"/>
              <w:right w:w="85" w:type="dxa"/>
            </w:tcMar>
            <w:vAlign w:val="center"/>
          </w:tcPr>
          <w:p w14:paraId="39E08B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270883DA" w14:textId="77777777" w:rsidTr="008D3CF3">
        <w:tc>
          <w:tcPr>
            <w:tcW w:w="2836" w:type="dxa"/>
            <w:vMerge/>
            <w:tcBorders>
              <w:left w:val="nil"/>
              <w:right w:val="nil"/>
            </w:tcBorders>
            <w:tcMar>
              <w:top w:w="25" w:type="dxa"/>
              <w:left w:w="85" w:type="dxa"/>
              <w:bottom w:w="25" w:type="dxa"/>
              <w:right w:w="85" w:type="dxa"/>
            </w:tcMar>
            <w:vAlign w:val="center"/>
          </w:tcPr>
          <w:p w14:paraId="606B1A3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7D8C5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Melospiza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lincolnii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22961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Lincoln's Sparrow</w:t>
            </w:r>
          </w:p>
        </w:tc>
        <w:tc>
          <w:tcPr>
            <w:tcW w:w="1417" w:type="dxa"/>
            <w:tcBorders>
              <w:top w:val="nil"/>
              <w:left w:val="nil"/>
              <w:bottom w:val="nil"/>
              <w:right w:val="nil"/>
            </w:tcBorders>
            <w:tcMar>
              <w:top w:w="25" w:type="dxa"/>
              <w:left w:w="85" w:type="dxa"/>
              <w:bottom w:w="25" w:type="dxa"/>
              <w:right w:w="85" w:type="dxa"/>
            </w:tcMar>
            <w:vAlign w:val="center"/>
          </w:tcPr>
          <w:p w14:paraId="2885BA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19790</w:t>
            </w:r>
          </w:p>
        </w:tc>
        <w:tc>
          <w:tcPr>
            <w:tcW w:w="993" w:type="dxa"/>
            <w:tcBorders>
              <w:top w:val="nil"/>
              <w:left w:val="nil"/>
              <w:bottom w:val="nil"/>
              <w:right w:val="nil"/>
            </w:tcBorders>
            <w:tcMar>
              <w:top w:w="25" w:type="dxa"/>
              <w:left w:w="85" w:type="dxa"/>
              <w:bottom w:w="25" w:type="dxa"/>
              <w:right w:w="85" w:type="dxa"/>
            </w:tcMar>
            <w:vAlign w:val="center"/>
          </w:tcPr>
          <w:p w14:paraId="2D5B6A4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70A99FE6" w14:textId="77777777" w:rsidTr="008D3CF3">
        <w:tc>
          <w:tcPr>
            <w:tcW w:w="2836" w:type="dxa"/>
            <w:vMerge/>
            <w:tcBorders>
              <w:left w:val="nil"/>
              <w:right w:val="nil"/>
            </w:tcBorders>
            <w:tcMar>
              <w:top w:w="25" w:type="dxa"/>
              <w:left w:w="85" w:type="dxa"/>
              <w:bottom w:w="25" w:type="dxa"/>
              <w:right w:w="85" w:type="dxa"/>
            </w:tcMar>
            <w:vAlign w:val="center"/>
          </w:tcPr>
          <w:p w14:paraId="0CB7112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1A89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Melospiza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melodia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3213A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Song Sparrow</w:t>
            </w:r>
          </w:p>
        </w:tc>
        <w:tc>
          <w:tcPr>
            <w:tcW w:w="1417" w:type="dxa"/>
            <w:tcBorders>
              <w:top w:val="nil"/>
              <w:left w:val="nil"/>
              <w:bottom w:val="nil"/>
              <w:right w:val="nil"/>
            </w:tcBorders>
            <w:tcMar>
              <w:top w:w="25" w:type="dxa"/>
              <w:left w:w="85" w:type="dxa"/>
              <w:bottom w:w="25" w:type="dxa"/>
              <w:right w:w="85" w:type="dxa"/>
            </w:tcMar>
            <w:vAlign w:val="center"/>
          </w:tcPr>
          <w:p w14:paraId="4CD962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3390</w:t>
            </w:r>
          </w:p>
        </w:tc>
        <w:tc>
          <w:tcPr>
            <w:tcW w:w="993" w:type="dxa"/>
            <w:tcBorders>
              <w:top w:val="nil"/>
              <w:left w:val="nil"/>
              <w:bottom w:val="nil"/>
              <w:right w:val="nil"/>
            </w:tcBorders>
            <w:tcMar>
              <w:top w:w="25" w:type="dxa"/>
              <w:left w:w="85" w:type="dxa"/>
              <w:bottom w:w="25" w:type="dxa"/>
              <w:right w:w="85" w:type="dxa"/>
            </w:tcMar>
            <w:vAlign w:val="center"/>
          </w:tcPr>
          <w:p w14:paraId="4A9FD48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760B8C84" w14:textId="77777777" w:rsidTr="008D3CF3">
        <w:tc>
          <w:tcPr>
            <w:tcW w:w="2836" w:type="dxa"/>
            <w:vMerge/>
            <w:tcBorders>
              <w:left w:val="nil"/>
              <w:right w:val="nil"/>
            </w:tcBorders>
            <w:tcMar>
              <w:top w:w="25" w:type="dxa"/>
              <w:left w:w="85" w:type="dxa"/>
              <w:bottom w:w="25" w:type="dxa"/>
              <w:right w:w="85" w:type="dxa"/>
            </w:tcMar>
            <w:vAlign w:val="center"/>
          </w:tcPr>
          <w:p w14:paraId="36683E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83B4F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Spizella pallida</w:t>
            </w:r>
          </w:p>
        </w:tc>
        <w:tc>
          <w:tcPr>
            <w:tcW w:w="2693" w:type="dxa"/>
            <w:tcBorders>
              <w:top w:val="nil"/>
              <w:left w:val="nil"/>
              <w:bottom w:val="nil"/>
              <w:right w:val="nil"/>
            </w:tcBorders>
            <w:tcMar>
              <w:top w:w="25" w:type="dxa"/>
              <w:left w:w="85" w:type="dxa"/>
              <w:bottom w:w="25" w:type="dxa"/>
              <w:right w:w="85" w:type="dxa"/>
            </w:tcMar>
            <w:vAlign w:val="center"/>
          </w:tcPr>
          <w:p w14:paraId="765DD56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Clay-colored Sparrow</w:t>
            </w:r>
          </w:p>
        </w:tc>
        <w:tc>
          <w:tcPr>
            <w:tcW w:w="1417" w:type="dxa"/>
            <w:tcBorders>
              <w:top w:val="nil"/>
              <w:left w:val="nil"/>
              <w:bottom w:val="nil"/>
              <w:right w:val="nil"/>
            </w:tcBorders>
            <w:tcMar>
              <w:top w:w="25" w:type="dxa"/>
              <w:left w:w="85" w:type="dxa"/>
              <w:bottom w:w="25" w:type="dxa"/>
              <w:right w:w="85" w:type="dxa"/>
            </w:tcMar>
            <w:vAlign w:val="center"/>
          </w:tcPr>
          <w:p w14:paraId="08D08C2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228</w:t>
            </w:r>
          </w:p>
        </w:tc>
        <w:tc>
          <w:tcPr>
            <w:tcW w:w="993" w:type="dxa"/>
            <w:tcBorders>
              <w:top w:val="nil"/>
              <w:left w:val="nil"/>
              <w:bottom w:val="nil"/>
              <w:right w:val="nil"/>
            </w:tcBorders>
            <w:tcMar>
              <w:top w:w="25" w:type="dxa"/>
              <w:left w:w="85" w:type="dxa"/>
              <w:bottom w:w="25" w:type="dxa"/>
              <w:right w:w="85" w:type="dxa"/>
            </w:tcMar>
            <w:vAlign w:val="center"/>
          </w:tcPr>
          <w:p w14:paraId="439CEB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43C0548" w14:textId="77777777" w:rsidTr="008D3CF3">
        <w:tc>
          <w:tcPr>
            <w:tcW w:w="2836" w:type="dxa"/>
            <w:vMerge/>
            <w:tcBorders>
              <w:left w:val="nil"/>
              <w:right w:val="nil"/>
            </w:tcBorders>
            <w:tcMar>
              <w:top w:w="25" w:type="dxa"/>
              <w:left w:w="85" w:type="dxa"/>
              <w:bottom w:w="25" w:type="dxa"/>
              <w:right w:w="85" w:type="dxa"/>
            </w:tcMar>
            <w:vAlign w:val="center"/>
          </w:tcPr>
          <w:p w14:paraId="341A9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B29FA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Melospiza</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georgiana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47CB2F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Swamp Sparrow</w:t>
            </w:r>
          </w:p>
        </w:tc>
        <w:tc>
          <w:tcPr>
            <w:tcW w:w="1417" w:type="dxa"/>
            <w:tcBorders>
              <w:top w:val="nil"/>
              <w:left w:val="nil"/>
              <w:bottom w:val="nil"/>
              <w:right w:val="nil"/>
            </w:tcBorders>
            <w:tcMar>
              <w:top w:w="25" w:type="dxa"/>
              <w:left w:w="85" w:type="dxa"/>
              <w:bottom w:w="25" w:type="dxa"/>
              <w:right w:w="85" w:type="dxa"/>
            </w:tcMar>
            <w:vAlign w:val="center"/>
          </w:tcPr>
          <w:p w14:paraId="0EEA37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1846</w:t>
            </w:r>
          </w:p>
        </w:tc>
        <w:tc>
          <w:tcPr>
            <w:tcW w:w="993" w:type="dxa"/>
            <w:tcBorders>
              <w:top w:val="nil"/>
              <w:left w:val="nil"/>
              <w:bottom w:val="nil"/>
              <w:right w:val="nil"/>
            </w:tcBorders>
            <w:tcMar>
              <w:top w:w="25" w:type="dxa"/>
              <w:left w:w="85" w:type="dxa"/>
              <w:bottom w:w="25" w:type="dxa"/>
              <w:right w:w="85" w:type="dxa"/>
            </w:tcMar>
            <w:vAlign w:val="center"/>
          </w:tcPr>
          <w:p w14:paraId="4A61C7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56</w:t>
            </w:r>
          </w:p>
        </w:tc>
      </w:tr>
      <w:tr w:rsidR="00B725F5" w:rsidRPr="00F5046C" w14:paraId="3AAD5B18" w14:textId="77777777" w:rsidTr="008D3CF3">
        <w:tc>
          <w:tcPr>
            <w:tcW w:w="2836" w:type="dxa"/>
            <w:vMerge/>
            <w:tcBorders>
              <w:left w:val="nil"/>
              <w:right w:val="nil"/>
            </w:tcBorders>
            <w:tcMar>
              <w:top w:w="25" w:type="dxa"/>
              <w:left w:w="85" w:type="dxa"/>
              <w:bottom w:w="25" w:type="dxa"/>
              <w:right w:w="85" w:type="dxa"/>
            </w:tcMar>
            <w:vAlign w:val="center"/>
          </w:tcPr>
          <w:p w14:paraId="2DA358E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E963C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Zonotrichia</w:t>
            </w:r>
            <w:proofErr w:type="spellEnd"/>
            <w:r w:rsidRPr="00CB2D62">
              <w:rPr>
                <w:rFonts w:asciiTheme="minorHAnsi" w:eastAsiaTheme="minorEastAsia" w:hAnsiTheme="minorHAnsi" w:cstheme="minorHAnsi"/>
                <w:i/>
                <w:iCs/>
                <w:szCs w:val="24"/>
                <w:lang w:eastAsia="zh-TW"/>
              </w:rPr>
              <w:t xml:space="preserve"> atricapilla</w:t>
            </w:r>
          </w:p>
        </w:tc>
        <w:tc>
          <w:tcPr>
            <w:tcW w:w="2693" w:type="dxa"/>
            <w:tcBorders>
              <w:top w:val="nil"/>
              <w:left w:val="nil"/>
              <w:bottom w:val="nil"/>
              <w:right w:val="nil"/>
            </w:tcBorders>
            <w:tcMar>
              <w:top w:w="25" w:type="dxa"/>
              <w:left w:w="85" w:type="dxa"/>
              <w:bottom w:w="25" w:type="dxa"/>
              <w:right w:w="85" w:type="dxa"/>
            </w:tcMar>
            <w:vAlign w:val="center"/>
          </w:tcPr>
          <w:p w14:paraId="14A78F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Golden-crowned Sparrow</w:t>
            </w:r>
          </w:p>
        </w:tc>
        <w:tc>
          <w:tcPr>
            <w:tcW w:w="1417" w:type="dxa"/>
            <w:tcBorders>
              <w:top w:val="nil"/>
              <w:left w:val="nil"/>
              <w:bottom w:val="nil"/>
              <w:right w:val="nil"/>
            </w:tcBorders>
            <w:tcMar>
              <w:top w:w="25" w:type="dxa"/>
              <w:left w:w="85" w:type="dxa"/>
              <w:bottom w:w="25" w:type="dxa"/>
              <w:right w:w="85" w:type="dxa"/>
            </w:tcMar>
            <w:vAlign w:val="center"/>
          </w:tcPr>
          <w:p w14:paraId="7B2940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140</w:t>
            </w:r>
          </w:p>
        </w:tc>
        <w:tc>
          <w:tcPr>
            <w:tcW w:w="993" w:type="dxa"/>
            <w:tcBorders>
              <w:top w:val="nil"/>
              <w:left w:val="nil"/>
              <w:bottom w:val="nil"/>
              <w:right w:val="nil"/>
            </w:tcBorders>
            <w:tcMar>
              <w:top w:w="25" w:type="dxa"/>
              <w:left w:w="85" w:type="dxa"/>
              <w:bottom w:w="25" w:type="dxa"/>
              <w:right w:w="85" w:type="dxa"/>
            </w:tcMar>
            <w:vAlign w:val="center"/>
          </w:tcPr>
          <w:p w14:paraId="78A3B0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5C816A0A"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78C8B7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5CE8B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Pooecetes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gramineus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6FCC72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Vesper Sparrow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159D6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456</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3E79AA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373958A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6BCDF3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Regulidae</w:t>
            </w:r>
          </w:p>
          <w:p w14:paraId="570718F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(Kinglets)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65664A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Regulus </w:t>
            </w:r>
            <w:proofErr w:type="spellStart"/>
            <w:r w:rsidRPr="00CB2D62">
              <w:rPr>
                <w:rFonts w:asciiTheme="minorHAnsi" w:eastAsiaTheme="minorEastAsia" w:hAnsiTheme="minorHAnsi" w:cstheme="minorHAnsi"/>
                <w:i/>
                <w:iCs/>
                <w:szCs w:val="24"/>
                <w:lang w:eastAsia="zh-TW"/>
              </w:rPr>
              <w:t>satrapa</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7B60EE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Golden-crowned Kinglet</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0A110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84683</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DFB27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8DBE39F"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E0B70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7E63E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Corthylio</w:t>
            </w:r>
            <w:proofErr w:type="spellEnd"/>
            <w:r w:rsidRPr="00CB2D62">
              <w:rPr>
                <w:rFonts w:asciiTheme="minorHAnsi" w:eastAsiaTheme="minorEastAsia" w:hAnsiTheme="minorHAnsi" w:cstheme="minorHAnsi"/>
                <w:i/>
                <w:iCs/>
                <w:szCs w:val="24"/>
                <w:lang w:eastAsia="zh-TW"/>
              </w:rPr>
              <w:t xml:space="preserve"> calendula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6FD5F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Ruby-crowned Kinglet</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613A61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13918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17B57F2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0AA4FC94"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16B806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Sittidae</w:t>
            </w:r>
          </w:p>
          <w:p w14:paraId="2CD1EE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(Nuthatches)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CA90C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Sitta canadensis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C4510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Red-breasted Nuthatch</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108E969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23207</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934D3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580D3B32"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767A75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Troglodytidae</w:t>
            </w:r>
          </w:p>
          <w:p w14:paraId="52F1475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(Wrens)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D4B5AE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gramStart"/>
            <w:r w:rsidRPr="00CB2D62">
              <w:rPr>
                <w:rFonts w:asciiTheme="minorHAnsi" w:eastAsiaTheme="minorEastAsia" w:hAnsiTheme="minorHAnsi" w:cstheme="minorHAnsi"/>
                <w:i/>
                <w:iCs/>
                <w:szCs w:val="24"/>
                <w:lang w:eastAsia="zh-TW"/>
              </w:rPr>
              <w:t>Troglodytes</w:t>
            </w:r>
            <w:proofErr w:type="gramEnd"/>
            <w:r w:rsidRPr="00CB2D62">
              <w:rPr>
                <w:rFonts w:asciiTheme="minorHAnsi" w:eastAsiaTheme="minorEastAsia" w:hAnsiTheme="minorHAnsi" w:cstheme="minorHAnsi"/>
                <w:i/>
                <w:iCs/>
                <w:szCs w:val="24"/>
                <w:lang w:eastAsia="zh-TW"/>
              </w:rPr>
              <w:t xml:space="preserve"> pacificus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EEC336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Pacific Wren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67BDEB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60989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91AE6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013C8213"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0EA4CF2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Turdidae</w:t>
            </w:r>
          </w:p>
          <w:p w14:paraId="63AC94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(Thrushes and Allies)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EDA9FB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Catharus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ustulatus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42F0CB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Swainson's Thrush</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C07E0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327431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548499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E128F90" w14:textId="77777777" w:rsidTr="008D3CF3">
        <w:tc>
          <w:tcPr>
            <w:tcW w:w="2836" w:type="dxa"/>
            <w:vMerge/>
            <w:tcBorders>
              <w:left w:val="nil"/>
              <w:right w:val="nil"/>
            </w:tcBorders>
            <w:tcMar>
              <w:top w:w="25" w:type="dxa"/>
              <w:left w:w="85" w:type="dxa"/>
              <w:bottom w:w="25" w:type="dxa"/>
              <w:right w:w="85" w:type="dxa"/>
            </w:tcMar>
            <w:vAlign w:val="center"/>
          </w:tcPr>
          <w:p w14:paraId="0956C0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01C73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Ixoreus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naevius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E83766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Varied Thrush</w:t>
            </w:r>
          </w:p>
        </w:tc>
        <w:tc>
          <w:tcPr>
            <w:tcW w:w="1417" w:type="dxa"/>
            <w:tcBorders>
              <w:top w:val="nil"/>
              <w:left w:val="nil"/>
              <w:bottom w:val="nil"/>
              <w:right w:val="nil"/>
            </w:tcBorders>
            <w:tcMar>
              <w:top w:w="25" w:type="dxa"/>
              <w:left w:w="85" w:type="dxa"/>
              <w:bottom w:w="25" w:type="dxa"/>
              <w:right w:w="85" w:type="dxa"/>
            </w:tcMar>
            <w:vAlign w:val="center"/>
          </w:tcPr>
          <w:p w14:paraId="5461BF2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32529</w:t>
            </w:r>
          </w:p>
        </w:tc>
        <w:tc>
          <w:tcPr>
            <w:tcW w:w="993" w:type="dxa"/>
            <w:tcBorders>
              <w:top w:val="nil"/>
              <w:left w:val="nil"/>
              <w:bottom w:val="nil"/>
              <w:right w:val="nil"/>
            </w:tcBorders>
            <w:tcMar>
              <w:top w:w="25" w:type="dxa"/>
              <w:left w:w="85" w:type="dxa"/>
              <w:bottom w:w="25" w:type="dxa"/>
              <w:right w:w="85" w:type="dxa"/>
            </w:tcMar>
            <w:vAlign w:val="center"/>
          </w:tcPr>
          <w:p w14:paraId="44F034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44CC4FC0" w14:textId="77777777" w:rsidTr="008D3CF3">
        <w:tc>
          <w:tcPr>
            <w:tcW w:w="2836" w:type="dxa"/>
            <w:vMerge/>
            <w:tcBorders>
              <w:left w:val="nil"/>
              <w:right w:val="nil"/>
            </w:tcBorders>
            <w:tcMar>
              <w:top w:w="25" w:type="dxa"/>
              <w:left w:w="85" w:type="dxa"/>
              <w:bottom w:w="25" w:type="dxa"/>
              <w:right w:w="85" w:type="dxa"/>
            </w:tcMar>
            <w:vAlign w:val="center"/>
          </w:tcPr>
          <w:p w14:paraId="391A66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4D15E0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Catharus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guttatus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F11C01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Hermit Thrush</w:t>
            </w:r>
          </w:p>
        </w:tc>
        <w:tc>
          <w:tcPr>
            <w:tcW w:w="1417" w:type="dxa"/>
            <w:tcBorders>
              <w:top w:val="nil"/>
              <w:left w:val="nil"/>
              <w:bottom w:val="nil"/>
              <w:right w:val="nil"/>
            </w:tcBorders>
            <w:tcMar>
              <w:top w:w="25" w:type="dxa"/>
              <w:left w:w="85" w:type="dxa"/>
              <w:bottom w:w="25" w:type="dxa"/>
              <w:right w:w="85" w:type="dxa"/>
            </w:tcMar>
            <w:vAlign w:val="center"/>
          </w:tcPr>
          <w:p w14:paraId="5701E7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52026</w:t>
            </w:r>
          </w:p>
        </w:tc>
        <w:tc>
          <w:tcPr>
            <w:tcW w:w="993" w:type="dxa"/>
            <w:tcBorders>
              <w:top w:val="nil"/>
              <w:left w:val="nil"/>
              <w:bottom w:val="nil"/>
              <w:right w:val="nil"/>
            </w:tcBorders>
            <w:tcMar>
              <w:top w:w="25" w:type="dxa"/>
              <w:left w:w="85" w:type="dxa"/>
              <w:bottom w:w="25" w:type="dxa"/>
              <w:right w:w="85" w:type="dxa"/>
            </w:tcMar>
            <w:vAlign w:val="center"/>
          </w:tcPr>
          <w:p w14:paraId="7F0D85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57155C9E" w14:textId="77777777" w:rsidTr="008D3CF3">
        <w:tc>
          <w:tcPr>
            <w:tcW w:w="2836" w:type="dxa"/>
            <w:vMerge/>
            <w:tcBorders>
              <w:left w:val="nil"/>
              <w:right w:val="nil"/>
            </w:tcBorders>
            <w:tcMar>
              <w:top w:w="25" w:type="dxa"/>
              <w:left w:w="85" w:type="dxa"/>
              <w:bottom w:w="25" w:type="dxa"/>
              <w:right w:w="85" w:type="dxa"/>
            </w:tcMar>
            <w:vAlign w:val="center"/>
          </w:tcPr>
          <w:p w14:paraId="6D1C3FB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FC4DD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Turdus </w:t>
            </w:r>
            <w:proofErr w:type="spellStart"/>
            <w:r w:rsidRPr="00CB2D62">
              <w:rPr>
                <w:rFonts w:asciiTheme="minorHAnsi" w:eastAsiaTheme="minorEastAsia" w:hAnsiTheme="minorHAnsi" w:cstheme="minorHAnsi"/>
                <w:i/>
                <w:iCs/>
                <w:szCs w:val="24"/>
                <w:lang w:eastAsia="zh-TW"/>
              </w:rPr>
              <w:t>migratorius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E63A42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Robin</w:t>
            </w:r>
          </w:p>
        </w:tc>
        <w:tc>
          <w:tcPr>
            <w:tcW w:w="1417" w:type="dxa"/>
            <w:tcBorders>
              <w:top w:val="nil"/>
              <w:left w:val="nil"/>
              <w:bottom w:val="nil"/>
              <w:right w:val="nil"/>
            </w:tcBorders>
            <w:tcMar>
              <w:top w:w="25" w:type="dxa"/>
              <w:left w:w="85" w:type="dxa"/>
              <w:bottom w:w="25" w:type="dxa"/>
              <w:right w:w="85" w:type="dxa"/>
            </w:tcMar>
            <w:vAlign w:val="center"/>
          </w:tcPr>
          <w:p w14:paraId="7F9C9D4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37737</w:t>
            </w:r>
          </w:p>
        </w:tc>
        <w:tc>
          <w:tcPr>
            <w:tcW w:w="993" w:type="dxa"/>
            <w:tcBorders>
              <w:top w:val="nil"/>
              <w:left w:val="nil"/>
              <w:bottom w:val="nil"/>
              <w:right w:val="nil"/>
            </w:tcBorders>
            <w:tcMar>
              <w:top w:w="25" w:type="dxa"/>
              <w:left w:w="85" w:type="dxa"/>
              <w:bottom w:w="25" w:type="dxa"/>
              <w:right w:w="85" w:type="dxa"/>
            </w:tcMar>
            <w:vAlign w:val="center"/>
          </w:tcPr>
          <w:p w14:paraId="364A2F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CA66832" w14:textId="77777777" w:rsidTr="008D3CF3">
        <w:tc>
          <w:tcPr>
            <w:tcW w:w="2836" w:type="dxa"/>
            <w:vMerge/>
            <w:tcBorders>
              <w:left w:val="nil"/>
              <w:right w:val="nil"/>
            </w:tcBorders>
            <w:tcMar>
              <w:top w:w="25" w:type="dxa"/>
              <w:left w:w="85" w:type="dxa"/>
              <w:bottom w:w="25" w:type="dxa"/>
              <w:right w:w="85" w:type="dxa"/>
            </w:tcMar>
            <w:vAlign w:val="center"/>
          </w:tcPr>
          <w:p w14:paraId="698EEAC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AD16B7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Myadestes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townsendi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F13D3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Townsend's Solitaire</w:t>
            </w:r>
          </w:p>
        </w:tc>
        <w:tc>
          <w:tcPr>
            <w:tcW w:w="1417" w:type="dxa"/>
            <w:tcBorders>
              <w:top w:val="nil"/>
              <w:left w:val="nil"/>
              <w:bottom w:val="nil"/>
              <w:right w:val="nil"/>
            </w:tcBorders>
            <w:tcMar>
              <w:top w:w="25" w:type="dxa"/>
              <w:left w:w="85" w:type="dxa"/>
              <w:bottom w:w="25" w:type="dxa"/>
              <w:right w:w="85" w:type="dxa"/>
            </w:tcMar>
            <w:vAlign w:val="center"/>
          </w:tcPr>
          <w:p w14:paraId="76973CE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787</w:t>
            </w:r>
          </w:p>
        </w:tc>
        <w:tc>
          <w:tcPr>
            <w:tcW w:w="993" w:type="dxa"/>
            <w:tcBorders>
              <w:top w:val="nil"/>
              <w:left w:val="nil"/>
              <w:bottom w:val="nil"/>
              <w:right w:val="nil"/>
            </w:tcBorders>
            <w:tcMar>
              <w:top w:w="25" w:type="dxa"/>
              <w:left w:w="85" w:type="dxa"/>
              <w:bottom w:w="25" w:type="dxa"/>
              <w:right w:w="85" w:type="dxa"/>
            </w:tcMar>
            <w:vAlign w:val="center"/>
          </w:tcPr>
          <w:p w14:paraId="23075D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6205BC5C"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6F8477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3DDB7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Sialia </w:t>
            </w:r>
            <w:proofErr w:type="spellStart"/>
            <w:r w:rsidRPr="00CB2D62">
              <w:rPr>
                <w:rFonts w:asciiTheme="minorHAnsi" w:eastAsiaTheme="minorEastAsia" w:hAnsiTheme="minorHAnsi" w:cstheme="minorHAnsi"/>
                <w:i/>
                <w:iCs/>
                <w:szCs w:val="24"/>
                <w:lang w:eastAsia="zh-TW"/>
              </w:rPr>
              <w:t>currucoides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6FF26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Mountain Bluebird</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257F92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1238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A1AD26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5FA09CC2"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1180F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Tyrannidae</w:t>
            </w:r>
          </w:p>
          <w:p w14:paraId="63199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(Tyrant Flycatchers)</w:t>
            </w:r>
          </w:p>
          <w:p w14:paraId="67CD26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44547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difficilis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30CD316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Flycatcher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4AEE4E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12474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34E58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2C16A4E1" w14:textId="77777777" w:rsidTr="008D3CF3">
        <w:tc>
          <w:tcPr>
            <w:tcW w:w="2836" w:type="dxa"/>
            <w:vMerge/>
            <w:tcBorders>
              <w:left w:val="nil"/>
              <w:right w:val="nil"/>
            </w:tcBorders>
            <w:tcMar>
              <w:top w:w="25" w:type="dxa"/>
              <w:left w:w="85" w:type="dxa"/>
              <w:bottom w:w="25" w:type="dxa"/>
              <w:right w:w="85" w:type="dxa"/>
            </w:tcMar>
            <w:vAlign w:val="center"/>
          </w:tcPr>
          <w:p w14:paraId="2FAAA8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10C31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hammondii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0BCBDFF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Hammond's Flycatcher</w:t>
            </w:r>
          </w:p>
        </w:tc>
        <w:tc>
          <w:tcPr>
            <w:tcW w:w="1417" w:type="dxa"/>
            <w:tcBorders>
              <w:top w:val="nil"/>
              <w:left w:val="nil"/>
              <w:bottom w:val="nil"/>
              <w:right w:val="nil"/>
            </w:tcBorders>
            <w:tcMar>
              <w:top w:w="25" w:type="dxa"/>
              <w:left w:w="85" w:type="dxa"/>
              <w:bottom w:w="25" w:type="dxa"/>
              <w:right w:w="85" w:type="dxa"/>
            </w:tcMar>
            <w:vAlign w:val="center"/>
          </w:tcPr>
          <w:p w14:paraId="275BD8C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141949</w:t>
            </w:r>
          </w:p>
        </w:tc>
        <w:tc>
          <w:tcPr>
            <w:tcW w:w="993" w:type="dxa"/>
            <w:tcBorders>
              <w:top w:val="nil"/>
              <w:left w:val="nil"/>
              <w:bottom w:val="nil"/>
              <w:right w:val="nil"/>
            </w:tcBorders>
            <w:tcMar>
              <w:top w:w="25" w:type="dxa"/>
              <w:left w:w="85" w:type="dxa"/>
              <w:bottom w:w="25" w:type="dxa"/>
              <w:right w:w="85" w:type="dxa"/>
            </w:tcMar>
            <w:vAlign w:val="center"/>
          </w:tcPr>
          <w:p w14:paraId="099820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129F257A" w14:textId="77777777" w:rsidTr="008D3CF3">
        <w:tc>
          <w:tcPr>
            <w:tcW w:w="2836" w:type="dxa"/>
            <w:vMerge/>
            <w:tcBorders>
              <w:left w:val="nil"/>
              <w:right w:val="nil"/>
            </w:tcBorders>
            <w:tcMar>
              <w:top w:w="25" w:type="dxa"/>
              <w:left w:w="85" w:type="dxa"/>
              <w:bottom w:w="25" w:type="dxa"/>
              <w:right w:w="85" w:type="dxa"/>
            </w:tcMar>
            <w:vAlign w:val="center"/>
          </w:tcPr>
          <w:p w14:paraId="7BC019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99E5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minimus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206E5F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Least Flycatcher</w:t>
            </w:r>
          </w:p>
        </w:tc>
        <w:tc>
          <w:tcPr>
            <w:tcW w:w="1417" w:type="dxa"/>
            <w:tcBorders>
              <w:top w:val="nil"/>
              <w:left w:val="nil"/>
              <w:bottom w:val="nil"/>
              <w:right w:val="nil"/>
            </w:tcBorders>
            <w:tcMar>
              <w:top w:w="25" w:type="dxa"/>
              <w:left w:w="85" w:type="dxa"/>
              <w:bottom w:w="25" w:type="dxa"/>
              <w:right w:w="85" w:type="dxa"/>
            </w:tcMar>
            <w:vAlign w:val="center"/>
          </w:tcPr>
          <w:p w14:paraId="2DB166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44654</w:t>
            </w:r>
          </w:p>
        </w:tc>
        <w:tc>
          <w:tcPr>
            <w:tcW w:w="993" w:type="dxa"/>
            <w:tcBorders>
              <w:top w:val="nil"/>
              <w:left w:val="nil"/>
              <w:bottom w:val="nil"/>
              <w:right w:val="nil"/>
            </w:tcBorders>
            <w:tcMar>
              <w:top w:w="25" w:type="dxa"/>
              <w:left w:w="85" w:type="dxa"/>
              <w:bottom w:w="25" w:type="dxa"/>
              <w:right w:w="85" w:type="dxa"/>
            </w:tcMar>
            <w:vAlign w:val="center"/>
          </w:tcPr>
          <w:p w14:paraId="09AED1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44F9E3E8" w14:textId="77777777" w:rsidTr="008D3CF3">
        <w:tc>
          <w:tcPr>
            <w:tcW w:w="2836" w:type="dxa"/>
            <w:vMerge/>
            <w:tcBorders>
              <w:left w:val="nil"/>
              <w:right w:val="nil"/>
            </w:tcBorders>
            <w:tcMar>
              <w:top w:w="25" w:type="dxa"/>
              <w:left w:w="85" w:type="dxa"/>
              <w:bottom w:w="25" w:type="dxa"/>
              <w:right w:w="85" w:type="dxa"/>
            </w:tcMar>
            <w:vAlign w:val="center"/>
          </w:tcPr>
          <w:p w14:paraId="7E6D71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7B716F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oberholseri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55F9B5C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Dusky Flycatcher</w:t>
            </w:r>
          </w:p>
        </w:tc>
        <w:tc>
          <w:tcPr>
            <w:tcW w:w="1417" w:type="dxa"/>
            <w:tcBorders>
              <w:top w:val="nil"/>
              <w:left w:val="nil"/>
              <w:bottom w:val="nil"/>
              <w:right w:val="nil"/>
            </w:tcBorders>
            <w:tcMar>
              <w:top w:w="25" w:type="dxa"/>
              <w:left w:w="85" w:type="dxa"/>
              <w:bottom w:w="25" w:type="dxa"/>
              <w:right w:w="85" w:type="dxa"/>
            </w:tcMar>
            <w:vAlign w:val="center"/>
          </w:tcPr>
          <w:p w14:paraId="67BEC9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9356</w:t>
            </w:r>
          </w:p>
        </w:tc>
        <w:tc>
          <w:tcPr>
            <w:tcW w:w="993" w:type="dxa"/>
            <w:tcBorders>
              <w:top w:val="nil"/>
              <w:left w:val="nil"/>
              <w:bottom w:val="nil"/>
              <w:right w:val="nil"/>
            </w:tcBorders>
            <w:tcMar>
              <w:top w:w="25" w:type="dxa"/>
              <w:left w:w="85" w:type="dxa"/>
              <w:bottom w:w="25" w:type="dxa"/>
              <w:right w:w="85" w:type="dxa"/>
            </w:tcMar>
            <w:vAlign w:val="center"/>
          </w:tcPr>
          <w:p w14:paraId="1D363E1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6DFC235C" w14:textId="77777777" w:rsidTr="008D3CF3">
        <w:tc>
          <w:tcPr>
            <w:tcW w:w="2836" w:type="dxa"/>
            <w:vMerge/>
            <w:tcBorders>
              <w:left w:val="nil"/>
              <w:right w:val="nil"/>
            </w:tcBorders>
            <w:tcMar>
              <w:top w:w="25" w:type="dxa"/>
              <w:left w:w="85" w:type="dxa"/>
              <w:bottom w:w="25" w:type="dxa"/>
              <w:right w:w="85" w:type="dxa"/>
            </w:tcMar>
            <w:vAlign w:val="center"/>
          </w:tcPr>
          <w:p w14:paraId="41A921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07382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Contopus </w:t>
            </w:r>
            <w:proofErr w:type="spellStart"/>
            <w:r w:rsidRPr="00CB2D62">
              <w:rPr>
                <w:rFonts w:asciiTheme="minorHAnsi" w:eastAsiaTheme="minorEastAsia" w:hAnsiTheme="minorHAnsi" w:cstheme="minorHAnsi"/>
                <w:i/>
                <w:iCs/>
                <w:szCs w:val="24"/>
                <w:lang w:eastAsia="zh-TW"/>
              </w:rPr>
              <w:t>cooperi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A6ADB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Olive-sided Flycatcher</w:t>
            </w:r>
          </w:p>
        </w:tc>
        <w:tc>
          <w:tcPr>
            <w:tcW w:w="1417" w:type="dxa"/>
            <w:tcBorders>
              <w:top w:val="nil"/>
              <w:left w:val="nil"/>
              <w:bottom w:val="nil"/>
              <w:right w:val="nil"/>
            </w:tcBorders>
            <w:tcMar>
              <w:top w:w="25" w:type="dxa"/>
              <w:left w:w="85" w:type="dxa"/>
              <w:bottom w:w="25" w:type="dxa"/>
              <w:right w:w="85" w:type="dxa"/>
            </w:tcMar>
            <w:vAlign w:val="center"/>
          </w:tcPr>
          <w:p w14:paraId="306B3E7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17061</w:t>
            </w:r>
          </w:p>
        </w:tc>
        <w:tc>
          <w:tcPr>
            <w:tcW w:w="993" w:type="dxa"/>
            <w:tcBorders>
              <w:top w:val="nil"/>
              <w:left w:val="nil"/>
              <w:bottom w:val="nil"/>
              <w:right w:val="nil"/>
            </w:tcBorders>
            <w:tcMar>
              <w:top w:w="25" w:type="dxa"/>
              <w:left w:w="85" w:type="dxa"/>
              <w:bottom w:w="25" w:type="dxa"/>
              <w:right w:w="85" w:type="dxa"/>
            </w:tcMar>
            <w:vAlign w:val="center"/>
          </w:tcPr>
          <w:p w14:paraId="1D47FE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9967D70" w14:textId="77777777" w:rsidTr="008D3CF3">
        <w:tc>
          <w:tcPr>
            <w:tcW w:w="2836" w:type="dxa"/>
            <w:vMerge/>
            <w:tcBorders>
              <w:left w:val="nil"/>
              <w:right w:val="nil"/>
            </w:tcBorders>
            <w:tcMar>
              <w:top w:w="25" w:type="dxa"/>
              <w:left w:w="85" w:type="dxa"/>
              <w:bottom w:w="25" w:type="dxa"/>
              <w:right w:w="85" w:type="dxa"/>
            </w:tcMar>
            <w:vAlign w:val="center"/>
          </w:tcPr>
          <w:p w14:paraId="7CE5619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6DE41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flaviventris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7804B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Yellow-bellied Flycatcher</w:t>
            </w:r>
          </w:p>
        </w:tc>
        <w:tc>
          <w:tcPr>
            <w:tcW w:w="1417" w:type="dxa"/>
            <w:tcBorders>
              <w:top w:val="nil"/>
              <w:left w:val="nil"/>
              <w:bottom w:val="nil"/>
              <w:right w:val="nil"/>
            </w:tcBorders>
            <w:tcMar>
              <w:top w:w="25" w:type="dxa"/>
              <w:left w:w="85" w:type="dxa"/>
              <w:bottom w:w="25" w:type="dxa"/>
              <w:right w:w="85" w:type="dxa"/>
            </w:tcMar>
            <w:vAlign w:val="center"/>
          </w:tcPr>
          <w:p w14:paraId="2FE554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5815</w:t>
            </w:r>
          </w:p>
        </w:tc>
        <w:tc>
          <w:tcPr>
            <w:tcW w:w="993" w:type="dxa"/>
            <w:tcBorders>
              <w:top w:val="nil"/>
              <w:left w:val="nil"/>
              <w:bottom w:val="nil"/>
              <w:right w:val="nil"/>
            </w:tcBorders>
            <w:tcMar>
              <w:top w:w="25" w:type="dxa"/>
              <w:left w:w="85" w:type="dxa"/>
              <w:bottom w:w="25" w:type="dxa"/>
              <w:right w:w="85" w:type="dxa"/>
            </w:tcMar>
            <w:vAlign w:val="center"/>
          </w:tcPr>
          <w:p w14:paraId="0BE920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9266EB0" w14:textId="77777777" w:rsidTr="008D3CF3">
        <w:tc>
          <w:tcPr>
            <w:tcW w:w="2836" w:type="dxa"/>
            <w:vMerge/>
            <w:tcBorders>
              <w:left w:val="nil"/>
              <w:right w:val="nil"/>
            </w:tcBorders>
            <w:tcMar>
              <w:top w:w="25" w:type="dxa"/>
              <w:left w:w="85" w:type="dxa"/>
              <w:bottom w:w="25" w:type="dxa"/>
              <w:right w:w="85" w:type="dxa"/>
            </w:tcMar>
            <w:vAlign w:val="center"/>
          </w:tcPr>
          <w:p w14:paraId="6D56F2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B9677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Empidonax </w:t>
            </w:r>
            <w:proofErr w:type="spellStart"/>
            <w:r w:rsidRPr="00CB2D62">
              <w:rPr>
                <w:rFonts w:asciiTheme="minorHAnsi" w:eastAsiaTheme="minorEastAsia" w:hAnsiTheme="minorHAnsi" w:cstheme="minorHAnsi"/>
                <w:i/>
                <w:iCs/>
                <w:szCs w:val="24"/>
                <w:lang w:eastAsia="zh-TW"/>
              </w:rPr>
              <w:t>alnorum</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67075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Alder Flycatcher</w:t>
            </w:r>
          </w:p>
        </w:tc>
        <w:tc>
          <w:tcPr>
            <w:tcW w:w="1417" w:type="dxa"/>
            <w:tcBorders>
              <w:top w:val="nil"/>
              <w:left w:val="nil"/>
              <w:bottom w:val="nil"/>
              <w:right w:val="nil"/>
            </w:tcBorders>
            <w:tcMar>
              <w:top w:w="25" w:type="dxa"/>
              <w:left w:w="85" w:type="dxa"/>
              <w:bottom w:w="25" w:type="dxa"/>
              <w:right w:w="85" w:type="dxa"/>
            </w:tcMar>
            <w:vAlign w:val="center"/>
          </w:tcPr>
          <w:p w14:paraId="736508B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21412</w:t>
            </w:r>
          </w:p>
        </w:tc>
        <w:tc>
          <w:tcPr>
            <w:tcW w:w="993" w:type="dxa"/>
            <w:tcBorders>
              <w:top w:val="nil"/>
              <w:left w:val="nil"/>
              <w:bottom w:val="nil"/>
              <w:right w:val="nil"/>
            </w:tcBorders>
            <w:tcMar>
              <w:top w:w="25" w:type="dxa"/>
              <w:left w:w="85" w:type="dxa"/>
              <w:bottom w:w="25" w:type="dxa"/>
              <w:right w:w="85" w:type="dxa"/>
            </w:tcMar>
            <w:vAlign w:val="center"/>
          </w:tcPr>
          <w:p w14:paraId="060BAE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7E9AF5C7" w14:textId="77777777" w:rsidTr="008D3CF3">
        <w:tc>
          <w:tcPr>
            <w:tcW w:w="2836" w:type="dxa"/>
            <w:vMerge/>
            <w:tcBorders>
              <w:left w:val="nil"/>
              <w:right w:val="nil"/>
            </w:tcBorders>
            <w:tcMar>
              <w:top w:w="25" w:type="dxa"/>
              <w:left w:w="85" w:type="dxa"/>
              <w:bottom w:w="25" w:type="dxa"/>
              <w:right w:w="85" w:type="dxa"/>
            </w:tcMar>
            <w:vAlign w:val="center"/>
          </w:tcPr>
          <w:p w14:paraId="227104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4B6E2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Tyrannus </w:t>
            </w:r>
            <w:proofErr w:type="spellStart"/>
            <w:r w:rsidRPr="00CB2D62">
              <w:rPr>
                <w:rFonts w:asciiTheme="minorHAnsi" w:eastAsiaTheme="minorEastAsia" w:hAnsiTheme="minorHAnsi" w:cstheme="minorHAnsi"/>
                <w:i/>
                <w:iCs/>
                <w:szCs w:val="24"/>
                <w:lang w:eastAsia="zh-TW"/>
              </w:rPr>
              <w:t>tyrannus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5716D4D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Eastern Kingbird</w:t>
            </w:r>
          </w:p>
        </w:tc>
        <w:tc>
          <w:tcPr>
            <w:tcW w:w="1417" w:type="dxa"/>
            <w:tcBorders>
              <w:top w:val="nil"/>
              <w:left w:val="nil"/>
              <w:bottom w:val="nil"/>
              <w:right w:val="nil"/>
            </w:tcBorders>
            <w:tcMar>
              <w:top w:w="25" w:type="dxa"/>
              <w:left w:w="85" w:type="dxa"/>
              <w:bottom w:w="25" w:type="dxa"/>
              <w:right w:w="85" w:type="dxa"/>
            </w:tcMar>
            <w:vAlign w:val="center"/>
          </w:tcPr>
          <w:p w14:paraId="21F0FC4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c>
          <w:tcPr>
            <w:tcW w:w="993" w:type="dxa"/>
            <w:tcBorders>
              <w:top w:val="nil"/>
              <w:left w:val="nil"/>
              <w:bottom w:val="nil"/>
              <w:right w:val="nil"/>
            </w:tcBorders>
            <w:tcMar>
              <w:top w:w="25" w:type="dxa"/>
              <w:left w:w="85" w:type="dxa"/>
              <w:bottom w:w="25" w:type="dxa"/>
              <w:right w:w="85" w:type="dxa"/>
            </w:tcMar>
            <w:vAlign w:val="center"/>
          </w:tcPr>
          <w:p w14:paraId="350AE90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26</w:t>
            </w:r>
          </w:p>
        </w:tc>
      </w:tr>
      <w:tr w:rsidR="00B725F5" w:rsidRPr="00F5046C" w14:paraId="3CFCA2AA"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9D3C8A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CC4B3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Contopus </w:t>
            </w:r>
            <w:proofErr w:type="spellStart"/>
            <w:r w:rsidRPr="00CB2D62">
              <w:rPr>
                <w:rFonts w:asciiTheme="minorHAnsi" w:eastAsiaTheme="minorEastAsia" w:hAnsiTheme="minorHAnsi" w:cstheme="minorHAnsi"/>
                <w:i/>
                <w:iCs/>
                <w:szCs w:val="24"/>
                <w:lang w:eastAsia="zh-TW"/>
              </w:rPr>
              <w:t>sordidulus</w:t>
            </w:r>
            <w:proofErr w:type="spellEnd"/>
          </w:p>
        </w:tc>
        <w:tc>
          <w:tcPr>
            <w:tcW w:w="2693" w:type="dxa"/>
            <w:tcBorders>
              <w:top w:val="nil"/>
              <w:left w:val="nil"/>
              <w:bottom w:val="dotted" w:sz="4" w:space="0" w:color="auto"/>
              <w:right w:val="nil"/>
            </w:tcBorders>
            <w:tcMar>
              <w:top w:w="25" w:type="dxa"/>
              <w:left w:w="85" w:type="dxa"/>
              <w:bottom w:w="25" w:type="dxa"/>
              <w:right w:w="85" w:type="dxa"/>
            </w:tcMar>
            <w:vAlign w:val="center"/>
          </w:tcPr>
          <w:p w14:paraId="512F24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Wood-Pewee</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88BFB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10992</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4D4076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50</w:t>
            </w:r>
          </w:p>
        </w:tc>
      </w:tr>
      <w:tr w:rsidR="00B725F5" w:rsidRPr="00F5046C" w14:paraId="6CBCB3C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2F92F7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Vireonidae</w:t>
            </w:r>
          </w:p>
          <w:p w14:paraId="6C9EF5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 xml:space="preserve">(Vireos, Shrike-Babblers, and </w:t>
            </w:r>
            <w:proofErr w:type="spellStart"/>
            <w:r w:rsidRPr="00CB2D62">
              <w:rPr>
                <w:rFonts w:asciiTheme="minorHAnsi" w:eastAsiaTheme="minorEastAsia" w:hAnsiTheme="minorHAnsi" w:cstheme="minorHAnsi"/>
                <w:szCs w:val="24"/>
                <w:lang w:eastAsia="zh-TW"/>
              </w:rPr>
              <w:t>Erpornis</w:t>
            </w:r>
            <w:proofErr w:type="spellEnd"/>
            <w:r w:rsidRPr="00CB2D62">
              <w:rPr>
                <w:rFonts w:asciiTheme="minorHAnsi" w:eastAsiaTheme="minorEastAsia" w:hAnsiTheme="minorHAnsi" w:cstheme="minorHAnsi"/>
                <w:szCs w:val="24"/>
                <w:lang w:eastAsia="zh-TW"/>
              </w:rPr>
              <w:t>)</w:t>
            </w:r>
          </w:p>
          <w:p w14:paraId="292AA6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4397C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Vireo </w:t>
            </w:r>
            <w:proofErr w:type="spellStart"/>
            <w:r w:rsidRPr="00CB2D62">
              <w:rPr>
                <w:rFonts w:asciiTheme="minorHAnsi" w:eastAsiaTheme="minorEastAsia" w:hAnsiTheme="minorHAnsi" w:cstheme="minorHAnsi"/>
                <w:i/>
                <w:iCs/>
                <w:szCs w:val="24"/>
                <w:lang w:eastAsia="zh-TW"/>
              </w:rPr>
              <w:t>gilvus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C75D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Warbling Vireo</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10EE4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87002</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535130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01128290" w14:textId="77777777" w:rsidTr="008D3CF3">
        <w:tc>
          <w:tcPr>
            <w:tcW w:w="2836" w:type="dxa"/>
            <w:vMerge/>
            <w:tcBorders>
              <w:left w:val="nil"/>
              <w:right w:val="nil"/>
            </w:tcBorders>
            <w:tcMar>
              <w:top w:w="25" w:type="dxa"/>
              <w:left w:w="85" w:type="dxa"/>
              <w:bottom w:w="25" w:type="dxa"/>
              <w:right w:w="85" w:type="dxa"/>
            </w:tcMar>
            <w:vAlign w:val="center"/>
          </w:tcPr>
          <w:p w14:paraId="1E4980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4CFE8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Vireo </w:t>
            </w:r>
            <w:proofErr w:type="spellStart"/>
            <w:r w:rsidRPr="00CB2D62">
              <w:rPr>
                <w:rFonts w:asciiTheme="minorHAnsi" w:eastAsiaTheme="minorEastAsia" w:hAnsiTheme="minorHAnsi" w:cstheme="minorHAnsi"/>
                <w:i/>
                <w:iCs/>
                <w:szCs w:val="24"/>
                <w:lang w:eastAsia="zh-TW"/>
              </w:rPr>
              <w:t>cassinii</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72004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Cassin's Vireo</w:t>
            </w:r>
          </w:p>
        </w:tc>
        <w:tc>
          <w:tcPr>
            <w:tcW w:w="1417" w:type="dxa"/>
            <w:tcBorders>
              <w:top w:val="nil"/>
              <w:left w:val="nil"/>
              <w:bottom w:val="nil"/>
              <w:right w:val="nil"/>
            </w:tcBorders>
            <w:tcMar>
              <w:top w:w="25" w:type="dxa"/>
              <w:left w:w="85" w:type="dxa"/>
              <w:bottom w:w="25" w:type="dxa"/>
              <w:right w:w="85" w:type="dxa"/>
            </w:tcMar>
            <w:vAlign w:val="center"/>
          </w:tcPr>
          <w:p w14:paraId="625305C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6188</w:t>
            </w:r>
          </w:p>
        </w:tc>
        <w:tc>
          <w:tcPr>
            <w:tcW w:w="993" w:type="dxa"/>
            <w:tcBorders>
              <w:top w:val="nil"/>
              <w:left w:val="nil"/>
              <w:bottom w:val="nil"/>
              <w:right w:val="nil"/>
            </w:tcBorders>
            <w:tcMar>
              <w:top w:w="25" w:type="dxa"/>
              <w:left w:w="85" w:type="dxa"/>
              <w:bottom w:w="25" w:type="dxa"/>
              <w:right w:w="85" w:type="dxa"/>
            </w:tcMar>
            <w:vAlign w:val="center"/>
          </w:tcPr>
          <w:p w14:paraId="26114F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07F07283"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3E2783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CF890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Vireo olivaceus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36CECCF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Red-eyed Vireo</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369AD6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600</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D198AD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25F6A55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E65D0C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Ardeidae</w:t>
            </w:r>
          </w:p>
          <w:p w14:paraId="130622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(Herons, Egrets, and Bitterns)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D5FBC6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Botaurus </w:t>
            </w:r>
            <w:proofErr w:type="spellStart"/>
            <w:r w:rsidRPr="00CB2D62">
              <w:rPr>
                <w:rFonts w:asciiTheme="minorHAnsi" w:eastAsiaTheme="minorEastAsia" w:hAnsiTheme="minorHAnsi" w:cstheme="minorHAnsi"/>
                <w:i/>
                <w:iCs/>
                <w:szCs w:val="24"/>
                <w:lang w:eastAsia="zh-TW"/>
              </w:rPr>
              <w:t>lentiginosus</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CCC2EC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Bittern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102BAD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6B201A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w:t>
            </w:r>
          </w:p>
        </w:tc>
      </w:tr>
      <w:tr w:rsidR="00B725F5" w:rsidRPr="00F5046C" w14:paraId="56E53A2D"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023282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Picidae</w:t>
            </w:r>
          </w:p>
          <w:p w14:paraId="66CDFE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(Woodpeckers)</w:t>
            </w:r>
          </w:p>
          <w:p w14:paraId="07A0A21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387640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lastRenderedPageBreak/>
              <w:t>Sphyrapicus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varius</w:t>
            </w:r>
            <w:proofErr w:type="spellEnd"/>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B93EA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Yellow-bellied Sapsucker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64923F5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5261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59957CE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D7B6E84" w14:textId="77777777" w:rsidTr="008D3CF3">
        <w:tc>
          <w:tcPr>
            <w:tcW w:w="2836" w:type="dxa"/>
            <w:vMerge/>
            <w:tcBorders>
              <w:left w:val="nil"/>
              <w:right w:val="nil"/>
            </w:tcBorders>
            <w:tcMar>
              <w:top w:w="25" w:type="dxa"/>
              <w:left w:w="85" w:type="dxa"/>
              <w:bottom w:w="25" w:type="dxa"/>
              <w:right w:w="85" w:type="dxa"/>
            </w:tcMar>
            <w:vAlign w:val="center"/>
          </w:tcPr>
          <w:p w14:paraId="32F5BA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7F309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Sphyrapicus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nuchalis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61C2B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Red-naped Sapsucker</w:t>
            </w:r>
          </w:p>
        </w:tc>
        <w:tc>
          <w:tcPr>
            <w:tcW w:w="1417" w:type="dxa"/>
            <w:tcBorders>
              <w:top w:val="nil"/>
              <w:left w:val="nil"/>
              <w:bottom w:val="nil"/>
              <w:right w:val="nil"/>
            </w:tcBorders>
            <w:tcMar>
              <w:top w:w="25" w:type="dxa"/>
              <w:left w:w="85" w:type="dxa"/>
              <w:bottom w:w="25" w:type="dxa"/>
              <w:right w:w="85" w:type="dxa"/>
            </w:tcMar>
            <w:vAlign w:val="center"/>
          </w:tcPr>
          <w:p w14:paraId="05FDC9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5182</w:t>
            </w:r>
          </w:p>
        </w:tc>
        <w:tc>
          <w:tcPr>
            <w:tcW w:w="993" w:type="dxa"/>
            <w:tcBorders>
              <w:top w:val="nil"/>
              <w:left w:val="nil"/>
              <w:bottom w:val="nil"/>
              <w:right w:val="nil"/>
            </w:tcBorders>
            <w:tcMar>
              <w:top w:w="25" w:type="dxa"/>
              <w:left w:w="85" w:type="dxa"/>
              <w:bottom w:w="25" w:type="dxa"/>
              <w:right w:w="85" w:type="dxa"/>
            </w:tcMar>
            <w:vAlign w:val="center"/>
          </w:tcPr>
          <w:p w14:paraId="7430C1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401B27C6" w14:textId="77777777" w:rsidTr="008D3CF3">
        <w:tc>
          <w:tcPr>
            <w:tcW w:w="2836" w:type="dxa"/>
            <w:vMerge/>
            <w:tcBorders>
              <w:left w:val="nil"/>
              <w:right w:val="nil"/>
            </w:tcBorders>
            <w:tcMar>
              <w:top w:w="25" w:type="dxa"/>
              <w:left w:w="85" w:type="dxa"/>
              <w:bottom w:w="25" w:type="dxa"/>
              <w:right w:w="85" w:type="dxa"/>
            </w:tcMar>
            <w:vAlign w:val="center"/>
          </w:tcPr>
          <w:p w14:paraId="534B87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A9B3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Picoides</w:t>
            </w:r>
            <w:proofErr w:type="spellEnd"/>
            <w:r w:rsidRPr="00CB2D62">
              <w:rPr>
                <w:rFonts w:asciiTheme="minorHAnsi" w:eastAsiaTheme="minorEastAsia" w:hAnsiTheme="minorHAnsi" w:cstheme="minorHAnsi"/>
                <w:i/>
                <w:iCs/>
                <w:szCs w:val="24"/>
                <w:lang w:eastAsia="zh-TW"/>
              </w:rPr>
              <w:t xml:space="preserve"> arcticus</w:t>
            </w:r>
          </w:p>
        </w:tc>
        <w:tc>
          <w:tcPr>
            <w:tcW w:w="2693" w:type="dxa"/>
            <w:tcBorders>
              <w:top w:val="nil"/>
              <w:left w:val="nil"/>
              <w:bottom w:val="nil"/>
              <w:right w:val="nil"/>
            </w:tcBorders>
            <w:tcMar>
              <w:top w:w="25" w:type="dxa"/>
              <w:left w:w="85" w:type="dxa"/>
              <w:bottom w:w="25" w:type="dxa"/>
              <w:right w:w="85" w:type="dxa"/>
            </w:tcMar>
            <w:vAlign w:val="center"/>
          </w:tcPr>
          <w:p w14:paraId="7064E97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Black-backed Woodpecker</w:t>
            </w:r>
          </w:p>
        </w:tc>
        <w:tc>
          <w:tcPr>
            <w:tcW w:w="1417" w:type="dxa"/>
            <w:tcBorders>
              <w:top w:val="nil"/>
              <w:left w:val="nil"/>
              <w:bottom w:val="nil"/>
              <w:right w:val="nil"/>
            </w:tcBorders>
            <w:tcMar>
              <w:top w:w="25" w:type="dxa"/>
              <w:left w:w="85" w:type="dxa"/>
              <w:bottom w:w="25" w:type="dxa"/>
              <w:right w:w="85" w:type="dxa"/>
            </w:tcMar>
            <w:vAlign w:val="center"/>
          </w:tcPr>
          <w:p w14:paraId="6A5C5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2928</w:t>
            </w:r>
          </w:p>
        </w:tc>
        <w:tc>
          <w:tcPr>
            <w:tcW w:w="993" w:type="dxa"/>
            <w:tcBorders>
              <w:top w:val="nil"/>
              <w:left w:val="nil"/>
              <w:bottom w:val="nil"/>
              <w:right w:val="nil"/>
            </w:tcBorders>
            <w:tcMar>
              <w:top w:w="25" w:type="dxa"/>
              <w:left w:w="85" w:type="dxa"/>
              <w:bottom w:w="25" w:type="dxa"/>
              <w:right w:w="85" w:type="dxa"/>
            </w:tcMar>
            <w:vAlign w:val="center"/>
          </w:tcPr>
          <w:p w14:paraId="74CB8E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93DF3A7" w14:textId="77777777" w:rsidTr="008D3CF3">
        <w:tc>
          <w:tcPr>
            <w:tcW w:w="2836" w:type="dxa"/>
            <w:vMerge/>
            <w:tcBorders>
              <w:left w:val="nil"/>
              <w:right w:val="nil"/>
            </w:tcBorders>
            <w:tcMar>
              <w:top w:w="25" w:type="dxa"/>
              <w:left w:w="85" w:type="dxa"/>
              <w:bottom w:w="25" w:type="dxa"/>
              <w:right w:w="85" w:type="dxa"/>
            </w:tcMar>
            <w:vAlign w:val="center"/>
          </w:tcPr>
          <w:p w14:paraId="6CD1AA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285D2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Picoides</w:t>
            </w:r>
            <w:proofErr w:type="spellEnd"/>
            <w:r w:rsidRPr="00CB2D62">
              <w:rPr>
                <w:rFonts w:asciiTheme="minorHAnsi" w:eastAsiaTheme="minorEastAsia" w:hAnsiTheme="minorHAnsi" w:cstheme="minorHAnsi"/>
                <w:i/>
                <w:iCs/>
                <w:szCs w:val="24"/>
                <w:lang w:eastAsia="zh-TW"/>
              </w:rPr>
              <w:t xml:space="preserve"> dorsalis</w:t>
            </w:r>
          </w:p>
        </w:tc>
        <w:tc>
          <w:tcPr>
            <w:tcW w:w="2693" w:type="dxa"/>
            <w:tcBorders>
              <w:top w:val="nil"/>
              <w:left w:val="nil"/>
              <w:bottom w:val="nil"/>
              <w:right w:val="nil"/>
            </w:tcBorders>
            <w:tcMar>
              <w:top w:w="25" w:type="dxa"/>
              <w:left w:w="85" w:type="dxa"/>
              <w:bottom w:w="25" w:type="dxa"/>
              <w:right w:w="85" w:type="dxa"/>
            </w:tcMar>
            <w:vAlign w:val="center"/>
          </w:tcPr>
          <w:p w14:paraId="22DA09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Three-toed Woodpecker</w:t>
            </w:r>
          </w:p>
        </w:tc>
        <w:tc>
          <w:tcPr>
            <w:tcW w:w="1417" w:type="dxa"/>
            <w:tcBorders>
              <w:top w:val="nil"/>
              <w:left w:val="nil"/>
              <w:bottom w:val="nil"/>
              <w:right w:val="nil"/>
            </w:tcBorders>
            <w:tcMar>
              <w:top w:w="25" w:type="dxa"/>
              <w:left w:w="85" w:type="dxa"/>
              <w:bottom w:w="25" w:type="dxa"/>
              <w:right w:w="85" w:type="dxa"/>
            </w:tcMar>
            <w:vAlign w:val="center"/>
          </w:tcPr>
          <w:p w14:paraId="21BA06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6417</w:t>
            </w:r>
          </w:p>
        </w:tc>
        <w:tc>
          <w:tcPr>
            <w:tcW w:w="993" w:type="dxa"/>
            <w:tcBorders>
              <w:top w:val="nil"/>
              <w:left w:val="nil"/>
              <w:bottom w:val="nil"/>
              <w:right w:val="nil"/>
            </w:tcBorders>
            <w:tcMar>
              <w:top w:w="25" w:type="dxa"/>
              <w:left w:w="85" w:type="dxa"/>
              <w:bottom w:w="25" w:type="dxa"/>
              <w:right w:w="85" w:type="dxa"/>
            </w:tcMar>
            <w:vAlign w:val="center"/>
          </w:tcPr>
          <w:p w14:paraId="788B0B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4D9991F" w14:textId="77777777" w:rsidTr="008D3CF3">
        <w:tc>
          <w:tcPr>
            <w:tcW w:w="2836" w:type="dxa"/>
            <w:vMerge/>
            <w:tcBorders>
              <w:left w:val="nil"/>
              <w:right w:val="nil"/>
            </w:tcBorders>
            <w:tcMar>
              <w:top w:w="25" w:type="dxa"/>
              <w:left w:w="85" w:type="dxa"/>
              <w:bottom w:w="25" w:type="dxa"/>
              <w:right w:w="85" w:type="dxa"/>
            </w:tcMar>
            <w:vAlign w:val="center"/>
          </w:tcPr>
          <w:p w14:paraId="28B8FD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BD840D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Dryobates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villosus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23C41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Hairy Woodpecker</w:t>
            </w:r>
          </w:p>
        </w:tc>
        <w:tc>
          <w:tcPr>
            <w:tcW w:w="1417" w:type="dxa"/>
            <w:tcBorders>
              <w:top w:val="nil"/>
              <w:left w:val="nil"/>
              <w:bottom w:val="nil"/>
              <w:right w:val="nil"/>
            </w:tcBorders>
            <w:tcMar>
              <w:top w:w="25" w:type="dxa"/>
              <w:left w:w="85" w:type="dxa"/>
              <w:bottom w:w="25" w:type="dxa"/>
              <w:right w:w="85" w:type="dxa"/>
            </w:tcMar>
            <w:vAlign w:val="center"/>
          </w:tcPr>
          <w:p w14:paraId="2CADDE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1589</w:t>
            </w:r>
          </w:p>
        </w:tc>
        <w:tc>
          <w:tcPr>
            <w:tcW w:w="993" w:type="dxa"/>
            <w:tcBorders>
              <w:top w:val="nil"/>
              <w:left w:val="nil"/>
              <w:bottom w:val="nil"/>
              <w:right w:val="nil"/>
            </w:tcBorders>
            <w:tcMar>
              <w:top w:w="25" w:type="dxa"/>
              <w:left w:w="85" w:type="dxa"/>
              <w:bottom w:w="25" w:type="dxa"/>
              <w:right w:w="85" w:type="dxa"/>
            </w:tcMar>
            <w:vAlign w:val="center"/>
          </w:tcPr>
          <w:p w14:paraId="254861B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9F3E833" w14:textId="77777777" w:rsidTr="008D3CF3">
        <w:tc>
          <w:tcPr>
            <w:tcW w:w="2836" w:type="dxa"/>
            <w:vMerge/>
            <w:tcBorders>
              <w:left w:val="nil"/>
              <w:right w:val="nil"/>
            </w:tcBorders>
            <w:tcMar>
              <w:top w:w="25" w:type="dxa"/>
              <w:left w:w="85" w:type="dxa"/>
              <w:bottom w:w="25" w:type="dxa"/>
              <w:right w:w="85" w:type="dxa"/>
            </w:tcMar>
            <w:vAlign w:val="center"/>
          </w:tcPr>
          <w:p w14:paraId="0AD42C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8C8907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Dryocopus</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pileatus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115A07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Pileated Woodpecker</w:t>
            </w:r>
          </w:p>
        </w:tc>
        <w:tc>
          <w:tcPr>
            <w:tcW w:w="1417" w:type="dxa"/>
            <w:tcBorders>
              <w:top w:val="nil"/>
              <w:left w:val="nil"/>
              <w:bottom w:val="nil"/>
              <w:right w:val="nil"/>
            </w:tcBorders>
            <w:tcMar>
              <w:top w:w="25" w:type="dxa"/>
              <w:left w:w="85" w:type="dxa"/>
              <w:bottom w:w="25" w:type="dxa"/>
              <w:right w:w="85" w:type="dxa"/>
            </w:tcMar>
            <w:vAlign w:val="center"/>
          </w:tcPr>
          <w:p w14:paraId="45D353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1910</w:t>
            </w:r>
          </w:p>
        </w:tc>
        <w:tc>
          <w:tcPr>
            <w:tcW w:w="993" w:type="dxa"/>
            <w:tcBorders>
              <w:top w:val="nil"/>
              <w:left w:val="nil"/>
              <w:bottom w:val="nil"/>
              <w:right w:val="nil"/>
            </w:tcBorders>
            <w:tcMar>
              <w:top w:w="25" w:type="dxa"/>
              <w:left w:w="85" w:type="dxa"/>
              <w:bottom w:w="25" w:type="dxa"/>
              <w:right w:w="85" w:type="dxa"/>
            </w:tcMar>
            <w:vAlign w:val="center"/>
          </w:tcPr>
          <w:p w14:paraId="5724CD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56</w:t>
            </w:r>
          </w:p>
        </w:tc>
      </w:tr>
      <w:tr w:rsidR="00B725F5" w:rsidRPr="00F5046C" w14:paraId="180F5BCF" w14:textId="77777777" w:rsidTr="008D3CF3">
        <w:tc>
          <w:tcPr>
            <w:tcW w:w="2836" w:type="dxa"/>
            <w:vMerge/>
            <w:tcBorders>
              <w:left w:val="nil"/>
              <w:right w:val="nil"/>
            </w:tcBorders>
            <w:tcMar>
              <w:top w:w="25" w:type="dxa"/>
              <w:left w:w="85" w:type="dxa"/>
              <w:bottom w:w="25" w:type="dxa"/>
              <w:right w:w="85" w:type="dxa"/>
            </w:tcMar>
            <w:vAlign w:val="center"/>
          </w:tcPr>
          <w:p w14:paraId="5D1FD1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8BEC2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Dryobates</w:t>
            </w:r>
            <w:proofErr w:type="spellEnd"/>
            <w:r w:rsidRPr="00CB2D62">
              <w:rPr>
                <w:rFonts w:asciiTheme="minorHAnsi" w:eastAsiaTheme="minorEastAsia" w:hAnsiTheme="minorHAnsi" w:cstheme="minorHAnsi"/>
                <w:i/>
                <w:iCs/>
                <w:szCs w:val="24"/>
                <w:lang w:eastAsia="zh-TW"/>
              </w:rPr>
              <w:t xml:space="preserve"> pubescens</w:t>
            </w:r>
          </w:p>
        </w:tc>
        <w:tc>
          <w:tcPr>
            <w:tcW w:w="2693" w:type="dxa"/>
            <w:tcBorders>
              <w:top w:val="nil"/>
              <w:left w:val="nil"/>
              <w:bottom w:val="nil"/>
              <w:right w:val="nil"/>
            </w:tcBorders>
            <w:tcMar>
              <w:top w:w="25" w:type="dxa"/>
              <w:left w:w="85" w:type="dxa"/>
              <w:bottom w:w="25" w:type="dxa"/>
              <w:right w:w="85" w:type="dxa"/>
            </w:tcMar>
            <w:vAlign w:val="center"/>
          </w:tcPr>
          <w:p w14:paraId="392B92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Downy Woodpecker</w:t>
            </w:r>
          </w:p>
        </w:tc>
        <w:tc>
          <w:tcPr>
            <w:tcW w:w="1417" w:type="dxa"/>
            <w:tcBorders>
              <w:top w:val="nil"/>
              <w:left w:val="nil"/>
              <w:bottom w:val="nil"/>
              <w:right w:val="nil"/>
            </w:tcBorders>
            <w:tcMar>
              <w:top w:w="25" w:type="dxa"/>
              <w:left w:w="85" w:type="dxa"/>
              <w:bottom w:w="25" w:type="dxa"/>
              <w:right w:w="85" w:type="dxa"/>
            </w:tcMar>
            <w:vAlign w:val="center"/>
          </w:tcPr>
          <w:p w14:paraId="578F2A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331</w:t>
            </w:r>
          </w:p>
        </w:tc>
        <w:tc>
          <w:tcPr>
            <w:tcW w:w="993" w:type="dxa"/>
            <w:tcBorders>
              <w:top w:val="nil"/>
              <w:left w:val="nil"/>
              <w:bottom w:val="nil"/>
              <w:right w:val="nil"/>
            </w:tcBorders>
            <w:tcMar>
              <w:top w:w="25" w:type="dxa"/>
              <w:left w:w="85" w:type="dxa"/>
              <w:bottom w:w="25" w:type="dxa"/>
              <w:right w:w="85" w:type="dxa"/>
            </w:tcMar>
            <w:vAlign w:val="center"/>
          </w:tcPr>
          <w:p w14:paraId="2A54F3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594FE129"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041DE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1A1121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Colaptes</w:t>
            </w:r>
            <w:proofErr w:type="spellEnd"/>
            <w:r w:rsidRPr="00CB2D62">
              <w:rPr>
                <w:rFonts w:asciiTheme="minorHAnsi" w:eastAsiaTheme="minorEastAsia" w:hAnsiTheme="minorHAnsi" w:cstheme="minorHAnsi"/>
                <w:i/>
                <w:iCs/>
                <w:szCs w:val="24"/>
                <w:lang w:eastAsia="zh-TW"/>
              </w:rPr>
              <w:t xml:space="preserve"> auratus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E3C46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Flicker</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097568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950</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7843BA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w:t>
            </w:r>
          </w:p>
        </w:tc>
      </w:tr>
      <w:tr w:rsidR="00B725F5" w:rsidRPr="00F5046C" w14:paraId="3A9A36F0"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687DC8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Podicipedidae</w:t>
            </w:r>
          </w:p>
          <w:p w14:paraId="3C6F57C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(Grebes)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168695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Podiceps </w:t>
            </w:r>
            <w:proofErr w:type="spellStart"/>
            <w:r w:rsidRPr="00CB2D62">
              <w:rPr>
                <w:rFonts w:asciiTheme="minorHAnsi" w:eastAsiaTheme="minorEastAsia" w:hAnsiTheme="minorHAnsi" w:cstheme="minorHAnsi"/>
                <w:i/>
                <w:iCs/>
                <w:szCs w:val="24"/>
                <w:lang w:eastAsia="zh-TW"/>
              </w:rPr>
              <w:t>grisegena</w:t>
            </w:r>
            <w:proofErr w:type="spellEnd"/>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42427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Red-necked Grebe</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3A0D2FB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26</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26EBAE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w:t>
            </w:r>
          </w:p>
        </w:tc>
      </w:tr>
      <w:tr w:rsidR="00B725F5" w:rsidRPr="00F5046C" w14:paraId="2892F6B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93A5F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Strigidae</w:t>
            </w:r>
          </w:p>
          <w:p w14:paraId="5F63AC8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(Owls)</w:t>
            </w:r>
          </w:p>
          <w:p w14:paraId="0DDD9D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9EDC3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Strix varia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18341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Barred Owl</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376BD3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498</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D462F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w:t>
            </w:r>
          </w:p>
        </w:tc>
      </w:tr>
      <w:tr w:rsidR="00B725F5" w:rsidRPr="00F5046C" w14:paraId="634924F9" w14:textId="77777777" w:rsidTr="008D3CF3">
        <w:tc>
          <w:tcPr>
            <w:tcW w:w="2836" w:type="dxa"/>
            <w:vMerge/>
            <w:tcBorders>
              <w:left w:val="nil"/>
              <w:right w:val="nil"/>
            </w:tcBorders>
            <w:tcMar>
              <w:top w:w="25" w:type="dxa"/>
              <w:left w:w="85" w:type="dxa"/>
              <w:bottom w:w="25" w:type="dxa"/>
              <w:right w:w="85" w:type="dxa"/>
            </w:tcMar>
            <w:vAlign w:val="center"/>
          </w:tcPr>
          <w:p w14:paraId="290F54A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C2EA90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Bubo virginianus</w:t>
            </w:r>
          </w:p>
        </w:tc>
        <w:tc>
          <w:tcPr>
            <w:tcW w:w="2693" w:type="dxa"/>
            <w:tcBorders>
              <w:top w:val="nil"/>
              <w:left w:val="nil"/>
              <w:bottom w:val="nil"/>
              <w:right w:val="nil"/>
            </w:tcBorders>
            <w:tcMar>
              <w:top w:w="25" w:type="dxa"/>
              <w:left w:w="85" w:type="dxa"/>
              <w:bottom w:w="25" w:type="dxa"/>
              <w:right w:w="85" w:type="dxa"/>
            </w:tcMar>
            <w:vAlign w:val="center"/>
          </w:tcPr>
          <w:p w14:paraId="3516348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 Horned Owl</w:t>
            </w:r>
          </w:p>
        </w:tc>
        <w:tc>
          <w:tcPr>
            <w:tcW w:w="1417" w:type="dxa"/>
            <w:tcBorders>
              <w:top w:val="nil"/>
              <w:left w:val="nil"/>
              <w:bottom w:val="nil"/>
              <w:right w:val="nil"/>
            </w:tcBorders>
            <w:tcMar>
              <w:top w:w="25" w:type="dxa"/>
              <w:left w:w="85" w:type="dxa"/>
              <w:bottom w:w="25" w:type="dxa"/>
              <w:right w:w="85" w:type="dxa"/>
            </w:tcMar>
            <w:vAlign w:val="center"/>
          </w:tcPr>
          <w:p w14:paraId="2FEA51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4902</w:t>
            </w:r>
          </w:p>
        </w:tc>
        <w:tc>
          <w:tcPr>
            <w:tcW w:w="993" w:type="dxa"/>
            <w:tcBorders>
              <w:top w:val="nil"/>
              <w:left w:val="nil"/>
              <w:bottom w:val="nil"/>
              <w:right w:val="nil"/>
            </w:tcBorders>
            <w:tcMar>
              <w:top w:w="25" w:type="dxa"/>
              <w:left w:w="85" w:type="dxa"/>
              <w:bottom w:w="25" w:type="dxa"/>
              <w:right w:w="85" w:type="dxa"/>
            </w:tcMar>
            <w:vAlign w:val="center"/>
          </w:tcPr>
          <w:p w14:paraId="4B464E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740AE563" w14:textId="77777777" w:rsidTr="008D3CF3">
        <w:tc>
          <w:tcPr>
            <w:tcW w:w="2836" w:type="dxa"/>
            <w:vMerge/>
            <w:tcBorders>
              <w:left w:val="nil"/>
              <w:right w:val="nil"/>
            </w:tcBorders>
            <w:tcMar>
              <w:top w:w="25" w:type="dxa"/>
              <w:left w:w="85" w:type="dxa"/>
              <w:bottom w:w="25" w:type="dxa"/>
              <w:right w:w="85" w:type="dxa"/>
            </w:tcMar>
            <w:vAlign w:val="center"/>
          </w:tcPr>
          <w:p w14:paraId="081C47E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FFEAA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proofErr w:type="spellStart"/>
            <w:r w:rsidRPr="00CB2D62">
              <w:rPr>
                <w:rFonts w:asciiTheme="minorHAnsi" w:eastAsiaTheme="minorEastAsia" w:hAnsiTheme="minorHAnsi" w:cstheme="minorHAnsi"/>
                <w:i/>
                <w:iCs/>
                <w:szCs w:val="24"/>
                <w:lang w:eastAsia="zh-TW"/>
              </w:rPr>
              <w:t>Asio</w:t>
            </w:r>
            <w:proofErr w:type="spellEnd"/>
            <w:r w:rsidRPr="00CB2D62">
              <w:rPr>
                <w:rFonts w:asciiTheme="minorHAnsi" w:eastAsiaTheme="minorEastAsia" w:hAnsiTheme="minorHAnsi" w:cstheme="minorHAnsi"/>
                <w:i/>
                <w:iCs/>
                <w:szCs w:val="24"/>
                <w:lang w:eastAsia="zh-TW"/>
              </w:rPr>
              <w:t xml:space="preserve"> </w:t>
            </w:r>
            <w:proofErr w:type="spellStart"/>
            <w:r w:rsidRPr="00CB2D62">
              <w:rPr>
                <w:rFonts w:asciiTheme="minorHAnsi" w:eastAsiaTheme="minorEastAsia" w:hAnsiTheme="minorHAnsi" w:cstheme="minorHAnsi"/>
                <w:i/>
                <w:iCs/>
                <w:szCs w:val="24"/>
                <w:lang w:eastAsia="zh-TW"/>
              </w:rPr>
              <w:t>otus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7E884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Long-eared Owl</w:t>
            </w:r>
          </w:p>
        </w:tc>
        <w:tc>
          <w:tcPr>
            <w:tcW w:w="1417" w:type="dxa"/>
            <w:tcBorders>
              <w:top w:val="nil"/>
              <w:left w:val="nil"/>
              <w:bottom w:val="nil"/>
              <w:right w:val="nil"/>
            </w:tcBorders>
            <w:tcMar>
              <w:top w:w="25" w:type="dxa"/>
              <w:left w:w="85" w:type="dxa"/>
              <w:bottom w:w="25" w:type="dxa"/>
              <w:right w:w="85" w:type="dxa"/>
            </w:tcMar>
            <w:vAlign w:val="center"/>
          </w:tcPr>
          <w:p w14:paraId="1E31ED0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294</w:t>
            </w:r>
          </w:p>
        </w:tc>
        <w:tc>
          <w:tcPr>
            <w:tcW w:w="993" w:type="dxa"/>
            <w:tcBorders>
              <w:top w:val="nil"/>
              <w:left w:val="nil"/>
              <w:bottom w:val="nil"/>
              <w:right w:val="nil"/>
            </w:tcBorders>
            <w:tcMar>
              <w:top w:w="25" w:type="dxa"/>
              <w:left w:w="85" w:type="dxa"/>
              <w:bottom w:w="25" w:type="dxa"/>
              <w:right w:w="85" w:type="dxa"/>
            </w:tcMar>
            <w:vAlign w:val="center"/>
          </w:tcPr>
          <w:p w14:paraId="7C5F6D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1F58BE21" w14:textId="77777777" w:rsidTr="008D3CF3">
        <w:tc>
          <w:tcPr>
            <w:tcW w:w="2836" w:type="dxa"/>
            <w:vMerge/>
            <w:tcBorders>
              <w:left w:val="nil"/>
              <w:right w:val="nil"/>
            </w:tcBorders>
            <w:tcMar>
              <w:top w:w="25" w:type="dxa"/>
              <w:left w:w="85" w:type="dxa"/>
              <w:bottom w:w="25" w:type="dxa"/>
              <w:right w:w="85" w:type="dxa"/>
            </w:tcMar>
            <w:vAlign w:val="center"/>
          </w:tcPr>
          <w:p w14:paraId="610EF19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556F39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Strix nebulosa</w:t>
            </w:r>
          </w:p>
        </w:tc>
        <w:tc>
          <w:tcPr>
            <w:tcW w:w="2693" w:type="dxa"/>
            <w:tcBorders>
              <w:top w:val="nil"/>
              <w:left w:val="nil"/>
              <w:bottom w:val="nil"/>
              <w:right w:val="nil"/>
            </w:tcBorders>
            <w:tcMar>
              <w:top w:w="25" w:type="dxa"/>
              <w:left w:w="85" w:type="dxa"/>
              <w:bottom w:w="25" w:type="dxa"/>
              <w:right w:w="85" w:type="dxa"/>
            </w:tcMar>
            <w:vAlign w:val="center"/>
          </w:tcPr>
          <w:p w14:paraId="43CCABF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 Gray Owl</w:t>
            </w:r>
          </w:p>
        </w:tc>
        <w:tc>
          <w:tcPr>
            <w:tcW w:w="1417" w:type="dxa"/>
            <w:tcBorders>
              <w:top w:val="nil"/>
              <w:left w:val="nil"/>
              <w:bottom w:val="nil"/>
              <w:right w:val="nil"/>
            </w:tcBorders>
            <w:tcMar>
              <w:top w:w="25" w:type="dxa"/>
              <w:left w:w="85" w:type="dxa"/>
              <w:bottom w:w="25" w:type="dxa"/>
              <w:right w:w="85" w:type="dxa"/>
            </w:tcMar>
            <w:vAlign w:val="center"/>
          </w:tcPr>
          <w:p w14:paraId="1DEF26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419</w:t>
            </w:r>
          </w:p>
        </w:tc>
        <w:tc>
          <w:tcPr>
            <w:tcW w:w="993" w:type="dxa"/>
            <w:tcBorders>
              <w:top w:val="nil"/>
              <w:left w:val="nil"/>
              <w:bottom w:val="nil"/>
              <w:right w:val="nil"/>
            </w:tcBorders>
            <w:tcMar>
              <w:top w:w="25" w:type="dxa"/>
              <w:left w:w="85" w:type="dxa"/>
              <w:bottom w:w="25" w:type="dxa"/>
              <w:right w:w="85" w:type="dxa"/>
            </w:tcMar>
            <w:vAlign w:val="center"/>
          </w:tcPr>
          <w:p w14:paraId="7AB57B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w:t>
            </w:r>
          </w:p>
        </w:tc>
      </w:tr>
      <w:tr w:rsidR="00B725F5" w:rsidRPr="00F5046C" w14:paraId="363EE7FF" w14:textId="77777777" w:rsidTr="008D3CF3">
        <w:tc>
          <w:tcPr>
            <w:tcW w:w="2836" w:type="dxa"/>
            <w:vMerge/>
            <w:tcBorders>
              <w:left w:val="nil"/>
              <w:right w:val="nil"/>
            </w:tcBorders>
            <w:tcMar>
              <w:top w:w="25" w:type="dxa"/>
              <w:left w:w="85" w:type="dxa"/>
              <w:bottom w:w="25" w:type="dxa"/>
              <w:right w:w="85" w:type="dxa"/>
            </w:tcMar>
            <w:vAlign w:val="center"/>
          </w:tcPr>
          <w:p w14:paraId="2A82C1F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5571F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Aegolius </w:t>
            </w:r>
            <w:proofErr w:type="spellStart"/>
            <w:r w:rsidRPr="00CB2D62">
              <w:rPr>
                <w:rFonts w:asciiTheme="minorHAnsi" w:eastAsiaTheme="minorEastAsia" w:hAnsiTheme="minorHAnsi" w:cstheme="minorHAnsi"/>
                <w:i/>
                <w:iCs/>
                <w:szCs w:val="24"/>
                <w:lang w:eastAsia="zh-TW"/>
              </w:rPr>
              <w:t>acadicus</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2A511F8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Saw-whet Owl</w:t>
            </w:r>
          </w:p>
        </w:tc>
        <w:tc>
          <w:tcPr>
            <w:tcW w:w="1417" w:type="dxa"/>
            <w:tcBorders>
              <w:top w:val="nil"/>
              <w:left w:val="nil"/>
              <w:bottom w:val="nil"/>
              <w:right w:val="nil"/>
            </w:tcBorders>
            <w:tcMar>
              <w:top w:w="25" w:type="dxa"/>
              <w:left w:w="85" w:type="dxa"/>
              <w:bottom w:w="25" w:type="dxa"/>
              <w:right w:w="85" w:type="dxa"/>
            </w:tcMar>
            <w:vAlign w:val="center"/>
          </w:tcPr>
          <w:p w14:paraId="053289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2223</w:t>
            </w:r>
          </w:p>
        </w:tc>
        <w:tc>
          <w:tcPr>
            <w:tcW w:w="993" w:type="dxa"/>
            <w:tcBorders>
              <w:top w:val="nil"/>
              <w:left w:val="nil"/>
              <w:bottom w:val="nil"/>
              <w:right w:val="nil"/>
            </w:tcBorders>
            <w:tcMar>
              <w:top w:w="25" w:type="dxa"/>
              <w:left w:w="85" w:type="dxa"/>
              <w:bottom w:w="25" w:type="dxa"/>
              <w:right w:w="85" w:type="dxa"/>
            </w:tcMar>
            <w:vAlign w:val="center"/>
          </w:tcPr>
          <w:p w14:paraId="7EDE6E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71CDDE53" w14:textId="77777777" w:rsidTr="008D3CF3">
        <w:tc>
          <w:tcPr>
            <w:tcW w:w="2836" w:type="dxa"/>
            <w:vMerge/>
            <w:tcBorders>
              <w:left w:val="nil"/>
              <w:right w:val="nil"/>
            </w:tcBorders>
            <w:tcMar>
              <w:top w:w="25" w:type="dxa"/>
              <w:left w:w="85" w:type="dxa"/>
              <w:bottom w:w="25" w:type="dxa"/>
              <w:right w:w="85" w:type="dxa"/>
            </w:tcMar>
            <w:vAlign w:val="center"/>
          </w:tcPr>
          <w:p w14:paraId="2656F5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114535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Glaucidium </w:t>
            </w:r>
            <w:proofErr w:type="spellStart"/>
            <w:r w:rsidRPr="00CB2D62">
              <w:rPr>
                <w:rFonts w:asciiTheme="minorHAnsi" w:eastAsiaTheme="minorEastAsia" w:hAnsiTheme="minorHAnsi" w:cstheme="minorHAnsi"/>
                <w:i/>
                <w:iCs/>
                <w:szCs w:val="24"/>
                <w:lang w:eastAsia="zh-TW"/>
              </w:rPr>
              <w:t>gnoma</w:t>
            </w:r>
            <w:proofErr w:type="spellEnd"/>
          </w:p>
        </w:tc>
        <w:tc>
          <w:tcPr>
            <w:tcW w:w="2693" w:type="dxa"/>
            <w:tcBorders>
              <w:top w:val="nil"/>
              <w:left w:val="nil"/>
              <w:bottom w:val="nil"/>
              <w:right w:val="nil"/>
            </w:tcBorders>
            <w:tcMar>
              <w:top w:w="25" w:type="dxa"/>
              <w:left w:w="85" w:type="dxa"/>
              <w:bottom w:w="25" w:type="dxa"/>
              <w:right w:w="85" w:type="dxa"/>
            </w:tcMar>
            <w:vAlign w:val="center"/>
          </w:tcPr>
          <w:p w14:paraId="33CDFA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Pygmy-Owl</w:t>
            </w:r>
          </w:p>
        </w:tc>
        <w:tc>
          <w:tcPr>
            <w:tcW w:w="1417" w:type="dxa"/>
            <w:tcBorders>
              <w:top w:val="nil"/>
              <w:left w:val="nil"/>
              <w:bottom w:val="nil"/>
              <w:right w:val="nil"/>
            </w:tcBorders>
            <w:tcMar>
              <w:top w:w="25" w:type="dxa"/>
              <w:left w:w="85" w:type="dxa"/>
              <w:bottom w:w="25" w:type="dxa"/>
              <w:right w:w="85" w:type="dxa"/>
            </w:tcMar>
            <w:vAlign w:val="center"/>
          </w:tcPr>
          <w:p w14:paraId="000C64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876</w:t>
            </w:r>
          </w:p>
        </w:tc>
        <w:tc>
          <w:tcPr>
            <w:tcW w:w="993" w:type="dxa"/>
            <w:tcBorders>
              <w:top w:val="nil"/>
              <w:left w:val="nil"/>
              <w:bottom w:val="nil"/>
              <w:right w:val="nil"/>
            </w:tcBorders>
            <w:tcMar>
              <w:top w:w="25" w:type="dxa"/>
              <w:left w:w="85" w:type="dxa"/>
              <w:bottom w:w="25" w:type="dxa"/>
              <w:right w:w="85" w:type="dxa"/>
            </w:tcMar>
            <w:vAlign w:val="center"/>
          </w:tcPr>
          <w:p w14:paraId="768545A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r>
      <w:tr w:rsidR="00B725F5" w:rsidRPr="00F5046C" w14:paraId="1F1EBE15" w14:textId="77777777" w:rsidTr="008D3CF3">
        <w:tc>
          <w:tcPr>
            <w:tcW w:w="2836" w:type="dxa"/>
            <w:vMerge/>
            <w:tcBorders>
              <w:left w:val="nil"/>
              <w:bottom w:val="single" w:sz="4" w:space="0" w:color="auto"/>
              <w:right w:val="nil"/>
            </w:tcBorders>
            <w:tcMar>
              <w:top w:w="25" w:type="dxa"/>
              <w:left w:w="85" w:type="dxa"/>
              <w:bottom w:w="25" w:type="dxa"/>
              <w:right w:w="85" w:type="dxa"/>
            </w:tcMar>
            <w:vAlign w:val="center"/>
          </w:tcPr>
          <w:p w14:paraId="01D708B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single" w:sz="4" w:space="0" w:color="auto"/>
              <w:right w:val="nil"/>
            </w:tcBorders>
            <w:tcMar>
              <w:top w:w="25" w:type="dxa"/>
              <w:left w:w="85" w:type="dxa"/>
              <w:bottom w:w="25" w:type="dxa"/>
              <w:right w:w="85" w:type="dxa"/>
            </w:tcMar>
            <w:vAlign w:val="center"/>
          </w:tcPr>
          <w:p w14:paraId="31764A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 xml:space="preserve">Aegolius </w:t>
            </w:r>
            <w:proofErr w:type="spellStart"/>
            <w:r w:rsidRPr="00CB2D62">
              <w:rPr>
                <w:rFonts w:asciiTheme="minorHAnsi" w:eastAsiaTheme="minorEastAsia" w:hAnsiTheme="minorHAnsi" w:cstheme="minorHAnsi"/>
                <w:i/>
                <w:iCs/>
                <w:szCs w:val="24"/>
                <w:lang w:eastAsia="zh-TW"/>
              </w:rPr>
              <w:t>funereus</w:t>
            </w:r>
            <w:proofErr w:type="spellEnd"/>
          </w:p>
        </w:tc>
        <w:tc>
          <w:tcPr>
            <w:tcW w:w="2693" w:type="dxa"/>
            <w:tcBorders>
              <w:top w:val="nil"/>
              <w:left w:val="nil"/>
              <w:bottom w:val="single" w:sz="4" w:space="0" w:color="auto"/>
              <w:right w:val="nil"/>
            </w:tcBorders>
            <w:tcMar>
              <w:top w:w="25" w:type="dxa"/>
              <w:left w:w="85" w:type="dxa"/>
              <w:bottom w:w="25" w:type="dxa"/>
              <w:right w:w="85" w:type="dxa"/>
            </w:tcMar>
            <w:vAlign w:val="center"/>
          </w:tcPr>
          <w:p w14:paraId="220EE1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Boreal Owl</w:t>
            </w:r>
          </w:p>
        </w:tc>
        <w:tc>
          <w:tcPr>
            <w:tcW w:w="1417" w:type="dxa"/>
            <w:tcBorders>
              <w:top w:val="nil"/>
              <w:left w:val="nil"/>
              <w:bottom w:val="single" w:sz="4" w:space="0" w:color="auto"/>
              <w:right w:val="nil"/>
            </w:tcBorders>
            <w:tcMar>
              <w:top w:w="25" w:type="dxa"/>
              <w:left w:w="85" w:type="dxa"/>
              <w:bottom w:w="25" w:type="dxa"/>
              <w:right w:w="85" w:type="dxa"/>
            </w:tcMar>
            <w:vAlign w:val="center"/>
          </w:tcPr>
          <w:p w14:paraId="2FDE3F5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5826</w:t>
            </w:r>
          </w:p>
        </w:tc>
        <w:tc>
          <w:tcPr>
            <w:tcW w:w="993" w:type="dxa"/>
            <w:tcBorders>
              <w:top w:val="nil"/>
              <w:left w:val="nil"/>
              <w:bottom w:val="single" w:sz="4" w:space="0" w:color="auto"/>
              <w:right w:val="nil"/>
            </w:tcBorders>
            <w:tcMar>
              <w:top w:w="25" w:type="dxa"/>
              <w:left w:w="85" w:type="dxa"/>
              <w:bottom w:w="25" w:type="dxa"/>
              <w:right w:w="85" w:type="dxa"/>
            </w:tcMar>
            <w:vAlign w:val="center"/>
          </w:tcPr>
          <w:p w14:paraId="7C31D7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w:t>
            </w:r>
          </w:p>
        </w:tc>
      </w:tr>
    </w:tbl>
    <w:p w14:paraId="57DCC454" w14:textId="680B97E0" w:rsidR="00685509" w:rsidRDefault="00685509" w:rsidP="004B5EBC">
      <w:pPr>
        <w:rPr>
          <w:lang w:val="en-US" w:eastAsia="zh-TW"/>
        </w:rPr>
      </w:pPr>
    </w:p>
    <w:p w14:paraId="1FCE623D" w14:textId="09FA753F" w:rsidR="00685509" w:rsidRDefault="00685509">
      <w:pPr>
        <w:spacing w:after="160" w:line="259" w:lineRule="auto"/>
        <w:rPr>
          <w:lang w:val="en-US" w:eastAsia="zh-TW"/>
        </w:rPr>
      </w:pPr>
      <w:r>
        <w:rPr>
          <w:lang w:val="en-US" w:eastAsia="zh-TW"/>
        </w:rPr>
        <w:br w:type="page"/>
      </w:r>
    </w:p>
    <w:p w14:paraId="60E1BE82" w14:textId="13129933" w:rsidR="00685509" w:rsidRDefault="00685509" w:rsidP="00685509">
      <w:pPr>
        <w:rPr>
          <w:lang w:val="en-US" w:eastAsia="zh-TW"/>
        </w:rPr>
      </w:pPr>
      <w:r w:rsidRPr="00E400BB">
        <w:rPr>
          <w:noProof/>
          <w:color w:val="FF0000"/>
          <w:lang w:eastAsia="zh-TW"/>
        </w:rPr>
        <w:lastRenderedPageBreak/>
        <mc:AlternateContent>
          <mc:Choice Requires="wps">
            <w:drawing>
              <wp:anchor distT="45720" distB="45720" distL="114300" distR="114300" simplePos="0" relativeHeight="251692032" behindDoc="0" locked="0" layoutInCell="1" allowOverlap="1" wp14:anchorId="2F069961" wp14:editId="4E28ECD5">
                <wp:simplePos x="0" y="0"/>
                <wp:positionH relativeFrom="margin">
                  <wp:posOffset>69339</wp:posOffset>
                </wp:positionH>
                <wp:positionV relativeFrom="paragraph">
                  <wp:posOffset>521</wp:posOffset>
                </wp:positionV>
                <wp:extent cx="5925820" cy="1192530"/>
                <wp:effectExtent l="0" t="0" r="0" b="7620"/>
                <wp:wrapSquare wrapText="bothSides"/>
                <wp:docPr id="535941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192530"/>
                        </a:xfrm>
                        <a:prstGeom prst="rect">
                          <a:avLst/>
                        </a:prstGeom>
                        <a:solidFill>
                          <a:srgbClr val="FFFFFF"/>
                        </a:solidFill>
                        <a:ln w="9525">
                          <a:noFill/>
                          <a:miter lim="800000"/>
                          <a:headEnd/>
                          <a:tailEnd/>
                        </a:ln>
                      </wps:spPr>
                      <wps:txbx>
                        <w:txbxContent>
                          <w:p w14:paraId="5F2C1728" w14:textId="0A8D2CA5" w:rsidR="00685509" w:rsidRPr="00DA5A84" w:rsidRDefault="00685509" w:rsidP="00685509">
                            <w:pPr>
                              <w:spacing w:line="276" w:lineRule="auto"/>
                              <w:rPr>
                                <w:rFonts w:asciiTheme="minorHAnsi" w:hAnsiTheme="minorHAnsi" w:cstheme="minorHAnsi"/>
                              </w:rPr>
                            </w:pPr>
                            <w:r w:rsidRPr="0086199F">
                              <w:rPr>
                                <w:rFonts w:asciiTheme="minorHAnsi" w:hAnsiTheme="minorHAnsi" w:cstheme="minorHAnsi"/>
                                <w:b/>
                                <w:bCs/>
                                <w:lang w:eastAsia="zh-TW"/>
                              </w:rPr>
                              <w:t xml:space="preserve">Table </w:t>
                            </w:r>
                            <w:r>
                              <w:rPr>
                                <w:rFonts w:asciiTheme="minorHAnsi" w:hAnsiTheme="minorHAnsi" w:cstheme="minorHAnsi"/>
                                <w:b/>
                                <w:bCs/>
                                <w:lang w:eastAsia="zh-TW"/>
                              </w:rPr>
                              <w:t>B</w:t>
                            </w:r>
                            <w:r w:rsidRPr="00DA5A84">
                              <w:rPr>
                                <w:rFonts w:asciiTheme="minorHAnsi" w:hAnsiTheme="minorHAnsi" w:cstheme="minorHAnsi"/>
                                <w:lang w:eastAsia="zh-TW"/>
                              </w:rPr>
                              <w:t>.</w:t>
                            </w:r>
                            <w:r>
                              <w:rPr>
                                <w:rFonts w:asciiTheme="minorHAnsi" w:hAnsiTheme="minorHAnsi" w:cstheme="minorHAnsi"/>
                                <w:lang w:eastAsia="zh-TW"/>
                              </w:rPr>
                              <w:t xml:space="preserve"> </w:t>
                            </w:r>
                            <w:r w:rsidRPr="00206295">
                              <w:rPr>
                                <w:rFonts w:asciiTheme="minorHAnsi" w:hAnsiTheme="minorHAnsi" w:cstheme="minorHAnsi"/>
                              </w:rPr>
                              <w:t>Estimated asymptotic richness for each site. "ARU days" refers to the number of days the ARU operated at a given site</w:t>
                            </w:r>
                            <w:ins w:id="48" w:author="Heather Bryan" w:date="2025-12-05T12:28:00Z">
                              <w:r w:rsidR="00214AE0">
                                <w:rPr>
                                  <w:rFonts w:asciiTheme="minorHAnsi" w:hAnsiTheme="minorHAnsi" w:cstheme="minorHAnsi"/>
                                </w:rPr>
                                <w:t xml:space="preserve">. </w:t>
                              </w:r>
                            </w:ins>
                            <w:del w:id="49" w:author="Heather Bryan" w:date="2025-12-05T12:28:00Z">
                              <w:r w:rsidRPr="00206295" w:rsidDel="00214AE0">
                                <w:rPr>
                                  <w:rFonts w:asciiTheme="minorHAnsi" w:hAnsiTheme="minorHAnsi" w:cstheme="minorHAnsi"/>
                                </w:rPr>
                                <w:delText xml:space="preserve">, </w:delText>
                              </w:r>
                            </w:del>
                            <w:del w:id="50" w:author="Heather Bryan" w:date="2025-12-05T12:27:00Z">
                              <w:r w:rsidRPr="00206295" w:rsidDel="00214AE0">
                                <w:rPr>
                                  <w:rFonts w:asciiTheme="minorHAnsi" w:hAnsiTheme="minorHAnsi" w:cstheme="minorHAnsi"/>
                                </w:rPr>
                                <w:delText xml:space="preserve">while </w:delText>
                              </w:r>
                            </w:del>
                            <w:r w:rsidRPr="00206295">
                              <w:rPr>
                                <w:rFonts w:asciiTheme="minorHAnsi" w:hAnsiTheme="minorHAnsi" w:cstheme="minorHAnsi"/>
                              </w:rPr>
                              <w:t>"</w:t>
                            </w:r>
                            <w:del w:id="51" w:author="Heather Bryan" w:date="2025-12-05T12:28:00Z">
                              <w:r w:rsidRPr="00206295" w:rsidDel="00214AE0">
                                <w:rPr>
                                  <w:rFonts w:asciiTheme="minorHAnsi" w:hAnsiTheme="minorHAnsi" w:cstheme="minorHAnsi"/>
                                </w:rPr>
                                <w:delText xml:space="preserve">species </w:delText>
                              </w:r>
                            </w:del>
                            <w:ins w:id="52" w:author="Heather Bryan" w:date="2025-12-05T12:28:00Z">
                              <w:r w:rsidR="00214AE0">
                                <w:rPr>
                                  <w:rFonts w:asciiTheme="minorHAnsi" w:hAnsiTheme="minorHAnsi" w:cstheme="minorHAnsi"/>
                                </w:rPr>
                                <w:t>S</w:t>
                              </w:r>
                              <w:r w:rsidR="00214AE0" w:rsidRPr="00206295">
                                <w:rPr>
                                  <w:rFonts w:asciiTheme="minorHAnsi" w:hAnsiTheme="minorHAnsi" w:cstheme="minorHAnsi"/>
                                </w:rPr>
                                <w:t xml:space="preserve">pecies </w:t>
                              </w:r>
                            </w:ins>
                            <w:r w:rsidRPr="00206295">
                              <w:rPr>
                                <w:rFonts w:asciiTheme="minorHAnsi" w:hAnsiTheme="minorHAnsi" w:cstheme="minorHAnsi"/>
                              </w:rPr>
                              <w:t xml:space="preserve">ARU days" indicates the accumulated number of days a species was detected, summed across </w:t>
                            </w:r>
                            <w:del w:id="53" w:author="Heather Bryan" w:date="2025-12-05T12:30:00Z">
                              <w:r w:rsidRPr="00206295" w:rsidDel="006E30DB">
                                <w:rPr>
                                  <w:rFonts w:asciiTheme="minorHAnsi" w:hAnsiTheme="minorHAnsi" w:cstheme="minorHAnsi"/>
                                </w:rPr>
                                <w:delText xml:space="preserve">multiple </w:delText>
                              </w:r>
                            </w:del>
                            <w:ins w:id="54" w:author="Heather Bryan" w:date="2025-12-05T12:30:00Z">
                              <w:r w:rsidR="006E30DB">
                                <w:rPr>
                                  <w:rFonts w:asciiTheme="minorHAnsi" w:hAnsiTheme="minorHAnsi" w:cstheme="minorHAnsi"/>
                                </w:rPr>
                                <w:t>all</w:t>
                              </w:r>
                              <w:r w:rsidR="006E30DB" w:rsidRPr="00206295">
                                <w:rPr>
                                  <w:rFonts w:asciiTheme="minorHAnsi" w:hAnsiTheme="minorHAnsi" w:cstheme="minorHAnsi"/>
                                </w:rPr>
                                <w:t xml:space="preserve"> </w:t>
                              </w:r>
                            </w:ins>
                            <w:r w:rsidRPr="00206295">
                              <w:rPr>
                                <w:rFonts w:asciiTheme="minorHAnsi" w:hAnsiTheme="minorHAnsi" w:cstheme="minorHAnsi"/>
                              </w:rPr>
                              <w:t>species</w:t>
                            </w:r>
                            <w:ins w:id="55" w:author="Heather Bryan" w:date="2025-12-05T12:30:00Z">
                              <w:r w:rsidR="006E30DB">
                                <w:rPr>
                                  <w:rFonts w:asciiTheme="minorHAnsi" w:hAnsiTheme="minorHAnsi" w:cstheme="minorHAnsi"/>
                                </w:rPr>
                                <w:t xml:space="preserve"> de</w:t>
                              </w:r>
                              <w:r w:rsidR="00635DCD">
                                <w:rPr>
                                  <w:rFonts w:asciiTheme="minorHAnsi" w:hAnsiTheme="minorHAnsi" w:cstheme="minorHAnsi"/>
                                </w:rPr>
                                <w:t>tected at a site</w:t>
                              </w:r>
                            </w:ins>
                            <w:r w:rsidRPr="00206295">
                              <w:rPr>
                                <w:rFonts w:asciiTheme="minorHAnsi" w:hAnsiTheme="minorHAnsi" w:cstheme="minorHAnsi"/>
                              </w:rPr>
                              <w:t xml:space="preserve">. </w:t>
                            </w:r>
                            <w:r>
                              <w:rPr>
                                <w:rFonts w:asciiTheme="minorHAnsi" w:hAnsiTheme="minorHAnsi" w:cstheme="minorHAnsi"/>
                              </w:rPr>
                              <w:t>LCL and UCL are the lower and upper boundary of the estimated asymptotic richness at 95% confidence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2F069961" id="_x0000_s1037" type="#_x0000_t202" style="position:absolute;margin-left:5.45pt;margin-top:.05pt;width:466.6pt;height:93.9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" stroked="f">
                <v:textbox>
                  <w:txbxContent>
                    <w:p w14:paraId="5F2C1728" w14:textId="0A8D2CA5" w:rsidR="00685509" w:rsidRPr="00DA5A84" w:rsidRDefault="00685509" w:rsidP="00685509">
                      <w:pPr>
                        <w:spacing w:line="276" w:lineRule="auto"/>
                        <w:rPr>
                          <w:rFonts w:asciiTheme="minorHAnsi" w:hAnsiTheme="minorHAnsi" w:cstheme="minorHAnsi"/>
                        </w:rPr>
                      </w:pPr>
                      <w:r w:rsidRPr="0086199F">
                        <w:rPr>
                          <w:rFonts w:asciiTheme="minorHAnsi" w:hAnsiTheme="minorHAnsi" w:cstheme="minorHAnsi"/>
                          <w:b/>
                          <w:bCs/>
                          <w:lang w:eastAsia="zh-TW"/>
                        </w:rPr>
                        <w:t xml:space="preserve">Table </w:t>
                      </w:r>
                      <w:r>
                        <w:rPr>
                          <w:rFonts w:asciiTheme="minorHAnsi" w:hAnsiTheme="minorHAnsi" w:cstheme="minorHAnsi"/>
                          <w:b/>
                          <w:bCs/>
                          <w:lang w:eastAsia="zh-TW"/>
                        </w:rPr>
                        <w:t>B</w:t>
                      </w:r>
                      <w:r w:rsidRPr="00DA5A84">
                        <w:rPr>
                          <w:rFonts w:asciiTheme="minorHAnsi" w:hAnsiTheme="minorHAnsi" w:cstheme="minorHAnsi"/>
                          <w:lang w:eastAsia="zh-TW"/>
                        </w:rPr>
                        <w:t>.</w:t>
                      </w:r>
                      <w:r>
                        <w:rPr>
                          <w:rFonts w:asciiTheme="minorHAnsi" w:hAnsiTheme="minorHAnsi" w:cstheme="minorHAnsi"/>
                          <w:lang w:eastAsia="zh-TW"/>
                        </w:rPr>
                        <w:t xml:space="preserve"> </w:t>
                      </w:r>
                      <w:r w:rsidRPr="00206295">
                        <w:rPr>
                          <w:rFonts w:asciiTheme="minorHAnsi" w:hAnsiTheme="minorHAnsi" w:cstheme="minorHAnsi"/>
                        </w:rPr>
                        <w:t>Estimated asymptotic richness for each site. "ARU days" refers to the number of days the ARU operated at a given site</w:t>
                      </w:r>
                      <w:ins w:id="142" w:author="Heather Bryan" w:date="2025-12-05T12:28:00Z" w16du:dateUtc="2025-12-05T20:28:00Z">
                        <w:r w:rsidR="00214AE0">
                          <w:rPr>
                            <w:rFonts w:asciiTheme="minorHAnsi" w:hAnsiTheme="minorHAnsi" w:cstheme="minorHAnsi"/>
                          </w:rPr>
                          <w:t xml:space="preserve">. </w:t>
                        </w:r>
                      </w:ins>
                      <w:del w:id="143" w:author="Heather Bryan" w:date="2025-12-05T12:28:00Z" w16du:dateUtc="2025-12-05T20:28:00Z">
                        <w:r w:rsidRPr="00206295" w:rsidDel="00214AE0">
                          <w:rPr>
                            <w:rFonts w:asciiTheme="minorHAnsi" w:hAnsiTheme="minorHAnsi" w:cstheme="minorHAnsi"/>
                          </w:rPr>
                          <w:delText xml:space="preserve">, </w:delText>
                        </w:r>
                      </w:del>
                      <w:del w:id="144" w:author="Heather Bryan" w:date="2025-12-05T12:27:00Z" w16du:dateUtc="2025-12-05T20:27:00Z">
                        <w:r w:rsidRPr="00206295" w:rsidDel="00214AE0">
                          <w:rPr>
                            <w:rFonts w:asciiTheme="minorHAnsi" w:hAnsiTheme="minorHAnsi" w:cstheme="minorHAnsi"/>
                          </w:rPr>
                          <w:delText xml:space="preserve">while </w:delText>
                        </w:r>
                      </w:del>
                      <w:r w:rsidRPr="00206295">
                        <w:rPr>
                          <w:rFonts w:asciiTheme="minorHAnsi" w:hAnsiTheme="minorHAnsi" w:cstheme="minorHAnsi"/>
                        </w:rPr>
                        <w:t>"</w:t>
                      </w:r>
                      <w:del w:id="145" w:author="Heather Bryan" w:date="2025-12-05T12:28:00Z" w16du:dateUtc="2025-12-05T20:28:00Z">
                        <w:r w:rsidRPr="00206295" w:rsidDel="00214AE0">
                          <w:rPr>
                            <w:rFonts w:asciiTheme="minorHAnsi" w:hAnsiTheme="minorHAnsi" w:cstheme="minorHAnsi"/>
                          </w:rPr>
                          <w:delText xml:space="preserve">species </w:delText>
                        </w:r>
                      </w:del>
                      <w:ins w:id="146" w:author="Heather Bryan" w:date="2025-12-05T12:28:00Z" w16du:dateUtc="2025-12-05T20:28:00Z">
                        <w:r w:rsidR="00214AE0">
                          <w:rPr>
                            <w:rFonts w:asciiTheme="minorHAnsi" w:hAnsiTheme="minorHAnsi" w:cstheme="minorHAnsi"/>
                          </w:rPr>
                          <w:t>S</w:t>
                        </w:r>
                        <w:r w:rsidR="00214AE0" w:rsidRPr="00206295">
                          <w:rPr>
                            <w:rFonts w:asciiTheme="minorHAnsi" w:hAnsiTheme="minorHAnsi" w:cstheme="minorHAnsi"/>
                          </w:rPr>
                          <w:t xml:space="preserve">pecies </w:t>
                        </w:r>
                      </w:ins>
                      <w:r w:rsidRPr="00206295">
                        <w:rPr>
                          <w:rFonts w:asciiTheme="minorHAnsi" w:hAnsiTheme="minorHAnsi" w:cstheme="minorHAnsi"/>
                        </w:rPr>
                        <w:t xml:space="preserve">ARU days" indicates the accumulated number of days a species was detected, summed across </w:t>
                      </w:r>
                      <w:del w:id="147" w:author="Heather Bryan" w:date="2025-12-05T12:30:00Z" w16du:dateUtc="2025-12-05T20:30:00Z">
                        <w:r w:rsidRPr="00206295" w:rsidDel="006E30DB">
                          <w:rPr>
                            <w:rFonts w:asciiTheme="minorHAnsi" w:hAnsiTheme="minorHAnsi" w:cstheme="minorHAnsi"/>
                          </w:rPr>
                          <w:delText xml:space="preserve">multiple </w:delText>
                        </w:r>
                      </w:del>
                      <w:ins w:id="148" w:author="Heather Bryan" w:date="2025-12-05T12:30:00Z" w16du:dateUtc="2025-12-05T20:30:00Z">
                        <w:r w:rsidR="006E30DB">
                          <w:rPr>
                            <w:rFonts w:asciiTheme="minorHAnsi" w:hAnsiTheme="minorHAnsi" w:cstheme="minorHAnsi"/>
                          </w:rPr>
                          <w:t>all</w:t>
                        </w:r>
                        <w:r w:rsidR="006E30DB" w:rsidRPr="00206295">
                          <w:rPr>
                            <w:rFonts w:asciiTheme="minorHAnsi" w:hAnsiTheme="minorHAnsi" w:cstheme="minorHAnsi"/>
                          </w:rPr>
                          <w:t xml:space="preserve"> </w:t>
                        </w:r>
                      </w:ins>
                      <w:r w:rsidRPr="00206295">
                        <w:rPr>
                          <w:rFonts w:asciiTheme="minorHAnsi" w:hAnsiTheme="minorHAnsi" w:cstheme="minorHAnsi"/>
                        </w:rPr>
                        <w:t>species</w:t>
                      </w:r>
                      <w:ins w:id="149" w:author="Heather Bryan" w:date="2025-12-05T12:30:00Z" w16du:dateUtc="2025-12-05T20:30:00Z">
                        <w:r w:rsidR="006E30DB">
                          <w:rPr>
                            <w:rFonts w:asciiTheme="minorHAnsi" w:hAnsiTheme="minorHAnsi" w:cstheme="minorHAnsi"/>
                          </w:rPr>
                          <w:t xml:space="preserve"> de</w:t>
                        </w:r>
                        <w:r w:rsidR="00635DCD">
                          <w:rPr>
                            <w:rFonts w:asciiTheme="minorHAnsi" w:hAnsiTheme="minorHAnsi" w:cstheme="minorHAnsi"/>
                          </w:rPr>
                          <w:t>tected at a site</w:t>
                        </w:r>
                      </w:ins>
                      <w:r w:rsidRPr="00206295">
                        <w:rPr>
                          <w:rFonts w:asciiTheme="minorHAnsi" w:hAnsiTheme="minorHAnsi" w:cstheme="minorHAnsi"/>
                        </w:rPr>
                        <w:t xml:space="preserve">. </w:t>
                      </w:r>
                      <w:r>
                        <w:rPr>
                          <w:rFonts w:asciiTheme="minorHAnsi" w:hAnsiTheme="minorHAnsi" w:cstheme="minorHAnsi"/>
                        </w:rPr>
                        <w:t>LCL and UCL are the lower and upper boundary of the estimated asymptotic richness at 95% confidence level.</w:t>
                      </w:r>
                    </w:p>
                  </w:txbxContent>
                </v:textbox>
                <w10:wrap type="square" anchorx="margin"/>
              </v:shape>
            </w:pict>
          </mc:Fallback>
        </mc:AlternateContent>
      </w:r>
      <w:commentRangeStart w:id="56"/>
      <w:commentRangeEnd w:id="56"/>
      <w:r w:rsidR="00214AE0">
        <w:rPr>
          <w:rStyle w:val="CommentReference"/>
        </w:rPr>
        <w:commentReference w:id="56"/>
      </w:r>
      <w:commentRangeStart w:id="57"/>
      <w:commentRangeEnd w:id="57"/>
      <w:r w:rsidR="003E573B">
        <w:rPr>
          <w:rStyle w:val="CommentReference"/>
        </w:rPr>
        <w:commentReference w:id="57"/>
      </w:r>
      <w:commentRangeStart w:id="58"/>
      <w:commentRangeStart w:id="59"/>
      <w:commentRangeEnd w:id="58"/>
      <w:r w:rsidR="00B87EDD">
        <w:rPr>
          <w:rStyle w:val="CommentReference"/>
        </w:rPr>
        <w:commentReference w:id="58"/>
      </w:r>
      <w:commentRangeEnd w:id="59"/>
      <w:r w:rsidR="0013079F">
        <w:rPr>
          <w:rStyle w:val="CommentReference"/>
        </w:rPr>
        <w:commentReference w:id="59"/>
      </w:r>
      <w:commentRangeStart w:id="60"/>
      <w:commentRangeEnd w:id="60"/>
      <w:r w:rsidR="001924F0">
        <w:rPr>
          <w:rStyle w:val="CommentReference"/>
        </w:rPr>
        <w:commentReference w:id="60"/>
      </w:r>
      <w:commentRangeStart w:id="61"/>
      <w:commentRangeEnd w:id="61"/>
      <w:r w:rsidR="00F41EBA">
        <w:rPr>
          <w:rStyle w:val="CommentReference"/>
        </w:rPr>
        <w:commentReference w:id="61"/>
      </w:r>
      <w:commentRangeStart w:id="62"/>
      <w:commentRangeEnd w:id="62"/>
      <w:r w:rsidR="001238DE">
        <w:rPr>
          <w:rStyle w:val="CommentReference"/>
        </w:rPr>
        <w:commentReference w:id="62"/>
      </w:r>
    </w:p>
    <w:tbl>
      <w:tblPr>
        <w:tblW w:w="9360" w:type="dxa"/>
        <w:tblInd w:w="85" w:type="dxa"/>
        <w:tblLayout w:type="fixed"/>
        <w:tblCellMar>
          <w:left w:w="0" w:type="dxa"/>
          <w:right w:w="0" w:type="dxa"/>
        </w:tblCellMar>
        <w:tblLook w:val="0000" w:firstRow="0" w:lastRow="0" w:firstColumn="0" w:lastColumn="0" w:noHBand="0" w:noVBand="0"/>
      </w:tblPr>
      <w:tblGrid>
        <w:gridCol w:w="1049"/>
        <w:gridCol w:w="1134"/>
        <w:gridCol w:w="1327"/>
        <w:gridCol w:w="1170"/>
        <w:gridCol w:w="1331"/>
        <w:gridCol w:w="1559"/>
        <w:gridCol w:w="850"/>
        <w:gridCol w:w="940"/>
      </w:tblGrid>
      <w:tr w:rsidR="00685509" w:rsidRPr="0052351B" w14:paraId="1D402D98" w14:textId="77777777" w:rsidTr="00D05A1F">
        <w:trPr>
          <w:tblHeader/>
        </w:trPr>
        <w:tc>
          <w:tcPr>
            <w:tcW w:w="1049" w:type="dxa"/>
            <w:tcBorders>
              <w:top w:val="single" w:sz="4" w:space="0" w:color="auto"/>
              <w:left w:val="nil"/>
              <w:bottom w:val="single" w:sz="4" w:space="0" w:color="auto"/>
              <w:right w:val="nil"/>
            </w:tcBorders>
            <w:tcMar>
              <w:top w:w="25" w:type="dxa"/>
              <w:left w:w="85" w:type="dxa"/>
              <w:bottom w:w="25" w:type="dxa"/>
              <w:right w:w="85" w:type="dxa"/>
            </w:tcMar>
            <w:vAlign w:val="center"/>
          </w:tcPr>
          <w:p w14:paraId="4F56669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Site</w:t>
            </w:r>
          </w:p>
        </w:tc>
        <w:tc>
          <w:tcPr>
            <w:tcW w:w="1134" w:type="dxa"/>
            <w:tcBorders>
              <w:top w:val="single" w:sz="4" w:space="0" w:color="auto"/>
              <w:left w:val="nil"/>
              <w:bottom w:val="single" w:sz="4" w:space="0" w:color="auto"/>
              <w:right w:val="nil"/>
            </w:tcBorders>
            <w:tcMar>
              <w:top w:w="25" w:type="dxa"/>
              <w:left w:w="85" w:type="dxa"/>
              <w:bottom w:w="25" w:type="dxa"/>
              <w:right w:w="85" w:type="dxa"/>
            </w:tcMar>
            <w:vAlign w:val="center"/>
          </w:tcPr>
          <w:p w14:paraId="40AB18EF" w14:textId="2D3E87D8"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ARU days</w:t>
            </w:r>
          </w:p>
        </w:tc>
        <w:tc>
          <w:tcPr>
            <w:tcW w:w="1327" w:type="dxa"/>
            <w:tcBorders>
              <w:top w:val="single" w:sz="4" w:space="0" w:color="auto"/>
              <w:left w:val="nil"/>
              <w:bottom w:val="single" w:sz="4" w:space="0" w:color="auto"/>
              <w:right w:val="nil"/>
            </w:tcBorders>
            <w:tcMar>
              <w:top w:w="25" w:type="dxa"/>
              <w:left w:w="85" w:type="dxa"/>
              <w:bottom w:w="25" w:type="dxa"/>
              <w:right w:w="85" w:type="dxa"/>
            </w:tcMar>
            <w:vAlign w:val="center"/>
          </w:tcPr>
          <w:p w14:paraId="7EE84D61" w14:textId="552ED64A"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Species ARU days</w:t>
            </w:r>
          </w:p>
        </w:tc>
        <w:tc>
          <w:tcPr>
            <w:tcW w:w="1170" w:type="dxa"/>
            <w:tcBorders>
              <w:top w:val="single" w:sz="4" w:space="0" w:color="auto"/>
              <w:left w:val="nil"/>
              <w:bottom w:val="single" w:sz="4" w:space="0" w:color="auto"/>
              <w:right w:val="nil"/>
            </w:tcBorders>
            <w:tcMar>
              <w:top w:w="25" w:type="dxa"/>
              <w:left w:w="85" w:type="dxa"/>
              <w:bottom w:w="25" w:type="dxa"/>
              <w:right w:w="85" w:type="dxa"/>
            </w:tcMar>
            <w:vAlign w:val="center"/>
          </w:tcPr>
          <w:p w14:paraId="30ED8A2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Observed richness</w:t>
            </w:r>
          </w:p>
        </w:tc>
        <w:tc>
          <w:tcPr>
            <w:tcW w:w="1331" w:type="dxa"/>
            <w:tcBorders>
              <w:top w:val="single" w:sz="4" w:space="0" w:color="auto"/>
              <w:left w:val="nil"/>
              <w:bottom w:val="single" w:sz="4" w:space="0" w:color="auto"/>
              <w:right w:val="nil"/>
            </w:tcBorders>
            <w:tcMar>
              <w:top w:w="25" w:type="dxa"/>
              <w:left w:w="85" w:type="dxa"/>
              <w:bottom w:w="25" w:type="dxa"/>
              <w:right w:w="85" w:type="dxa"/>
            </w:tcMar>
            <w:vAlign w:val="center"/>
          </w:tcPr>
          <w:p w14:paraId="23DA0D8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Asymptotic richness</w:t>
            </w:r>
          </w:p>
        </w:tc>
        <w:tc>
          <w:tcPr>
            <w:tcW w:w="1559" w:type="dxa"/>
            <w:tcBorders>
              <w:top w:val="single" w:sz="4" w:space="0" w:color="auto"/>
              <w:left w:val="nil"/>
              <w:bottom w:val="single" w:sz="4" w:space="0" w:color="auto"/>
              <w:right w:val="nil"/>
            </w:tcBorders>
            <w:tcMar>
              <w:top w:w="25" w:type="dxa"/>
              <w:left w:w="85" w:type="dxa"/>
              <w:bottom w:w="25" w:type="dxa"/>
              <w:right w:w="85" w:type="dxa"/>
            </w:tcMar>
            <w:vAlign w:val="center"/>
          </w:tcPr>
          <w:p w14:paraId="7F46BF1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No. of species added</w:t>
            </w:r>
          </w:p>
        </w:tc>
        <w:tc>
          <w:tcPr>
            <w:tcW w:w="850" w:type="dxa"/>
            <w:tcBorders>
              <w:top w:val="single" w:sz="4" w:space="0" w:color="auto"/>
              <w:left w:val="nil"/>
              <w:bottom w:val="single" w:sz="4" w:space="0" w:color="auto"/>
              <w:right w:val="nil"/>
            </w:tcBorders>
            <w:tcMar>
              <w:top w:w="25" w:type="dxa"/>
              <w:left w:w="85" w:type="dxa"/>
              <w:bottom w:w="25" w:type="dxa"/>
              <w:right w:w="85" w:type="dxa"/>
            </w:tcMar>
            <w:vAlign w:val="center"/>
          </w:tcPr>
          <w:p w14:paraId="581D287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LCL</w:t>
            </w:r>
          </w:p>
        </w:tc>
        <w:tc>
          <w:tcPr>
            <w:tcW w:w="940" w:type="dxa"/>
            <w:tcBorders>
              <w:top w:val="single" w:sz="4" w:space="0" w:color="auto"/>
              <w:left w:val="nil"/>
              <w:bottom w:val="single" w:sz="4" w:space="0" w:color="auto"/>
              <w:right w:val="nil"/>
            </w:tcBorders>
            <w:tcMar>
              <w:top w:w="25" w:type="dxa"/>
              <w:left w:w="85" w:type="dxa"/>
              <w:bottom w:w="25" w:type="dxa"/>
              <w:right w:w="85" w:type="dxa"/>
            </w:tcMar>
            <w:vAlign w:val="center"/>
          </w:tcPr>
          <w:p w14:paraId="71A68B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UCL</w:t>
            </w:r>
          </w:p>
        </w:tc>
      </w:tr>
      <w:tr w:rsidR="00685509" w:rsidRPr="0052351B" w14:paraId="3C9F7423" w14:textId="77777777" w:rsidTr="00D05A1F">
        <w:tc>
          <w:tcPr>
            <w:tcW w:w="1049" w:type="dxa"/>
            <w:tcBorders>
              <w:top w:val="single" w:sz="4" w:space="0" w:color="auto"/>
              <w:left w:val="nil"/>
              <w:bottom w:val="nil"/>
              <w:right w:val="nil"/>
            </w:tcBorders>
            <w:tcMar>
              <w:top w:w="25" w:type="dxa"/>
              <w:left w:w="85" w:type="dxa"/>
              <w:bottom w:w="25" w:type="dxa"/>
              <w:right w:w="85" w:type="dxa"/>
            </w:tcMar>
            <w:vAlign w:val="center"/>
          </w:tcPr>
          <w:p w14:paraId="4221D4E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N_15</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26F1234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0BE2CBE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510</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16B4715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236C36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34.24</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0983D74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+ 0.24</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21E7571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34.01</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430547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38.62</w:t>
            </w:r>
          </w:p>
        </w:tc>
      </w:tr>
      <w:tr w:rsidR="00685509" w:rsidRPr="0052351B" w14:paraId="6655BD42"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C372A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N_25</w:t>
            </w:r>
          </w:p>
        </w:tc>
        <w:tc>
          <w:tcPr>
            <w:tcW w:w="1134" w:type="dxa"/>
            <w:tcBorders>
              <w:top w:val="nil"/>
              <w:left w:val="nil"/>
              <w:bottom w:val="nil"/>
              <w:right w:val="nil"/>
            </w:tcBorders>
            <w:tcMar>
              <w:top w:w="25" w:type="dxa"/>
              <w:left w:w="85" w:type="dxa"/>
              <w:bottom w:w="25" w:type="dxa"/>
              <w:right w:w="85" w:type="dxa"/>
            </w:tcMar>
            <w:vAlign w:val="center"/>
          </w:tcPr>
          <w:p w14:paraId="7B5AA4F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w:t>
            </w:r>
          </w:p>
        </w:tc>
        <w:tc>
          <w:tcPr>
            <w:tcW w:w="1327" w:type="dxa"/>
            <w:tcBorders>
              <w:top w:val="nil"/>
              <w:left w:val="nil"/>
              <w:bottom w:val="nil"/>
              <w:right w:val="nil"/>
            </w:tcBorders>
            <w:tcMar>
              <w:top w:w="25" w:type="dxa"/>
              <w:left w:w="85" w:type="dxa"/>
              <w:bottom w:w="25" w:type="dxa"/>
              <w:right w:w="85" w:type="dxa"/>
            </w:tcMar>
            <w:vAlign w:val="center"/>
          </w:tcPr>
          <w:p w14:paraId="5F76972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463</w:t>
            </w:r>
          </w:p>
        </w:tc>
        <w:tc>
          <w:tcPr>
            <w:tcW w:w="1170" w:type="dxa"/>
            <w:tcBorders>
              <w:top w:val="nil"/>
              <w:left w:val="nil"/>
              <w:bottom w:val="nil"/>
              <w:right w:val="nil"/>
            </w:tcBorders>
            <w:tcMar>
              <w:top w:w="25" w:type="dxa"/>
              <w:left w:w="85" w:type="dxa"/>
              <w:bottom w:w="25" w:type="dxa"/>
              <w:right w:w="85" w:type="dxa"/>
            </w:tcMar>
            <w:vAlign w:val="center"/>
          </w:tcPr>
          <w:p w14:paraId="639198B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639BC33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35.41</w:t>
            </w:r>
          </w:p>
        </w:tc>
        <w:tc>
          <w:tcPr>
            <w:tcW w:w="1559" w:type="dxa"/>
            <w:tcBorders>
              <w:top w:val="nil"/>
              <w:left w:val="nil"/>
              <w:bottom w:val="nil"/>
              <w:right w:val="nil"/>
            </w:tcBorders>
            <w:tcMar>
              <w:top w:w="25" w:type="dxa"/>
              <w:left w:w="85" w:type="dxa"/>
              <w:bottom w:w="25" w:type="dxa"/>
              <w:right w:w="85" w:type="dxa"/>
            </w:tcMar>
            <w:vAlign w:val="center"/>
          </w:tcPr>
          <w:p w14:paraId="699D446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+ 4.41</w:t>
            </w:r>
          </w:p>
        </w:tc>
        <w:tc>
          <w:tcPr>
            <w:tcW w:w="850" w:type="dxa"/>
            <w:tcBorders>
              <w:top w:val="nil"/>
              <w:left w:val="nil"/>
              <w:bottom w:val="nil"/>
              <w:right w:val="nil"/>
            </w:tcBorders>
            <w:tcMar>
              <w:top w:w="25" w:type="dxa"/>
              <w:left w:w="85" w:type="dxa"/>
              <w:bottom w:w="25" w:type="dxa"/>
              <w:right w:w="85" w:type="dxa"/>
            </w:tcMar>
            <w:vAlign w:val="center"/>
          </w:tcPr>
          <w:p w14:paraId="51556C4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31.48</w:t>
            </w:r>
          </w:p>
        </w:tc>
        <w:tc>
          <w:tcPr>
            <w:tcW w:w="940" w:type="dxa"/>
            <w:tcBorders>
              <w:top w:val="nil"/>
              <w:left w:val="nil"/>
              <w:bottom w:val="nil"/>
              <w:right w:val="nil"/>
            </w:tcBorders>
            <w:tcMar>
              <w:top w:w="25" w:type="dxa"/>
              <w:left w:w="85" w:type="dxa"/>
              <w:bottom w:w="25" w:type="dxa"/>
              <w:right w:w="85" w:type="dxa"/>
            </w:tcMar>
            <w:vAlign w:val="center"/>
          </w:tcPr>
          <w:p w14:paraId="552778E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71.14</w:t>
            </w:r>
          </w:p>
        </w:tc>
      </w:tr>
      <w:tr w:rsidR="00685509" w:rsidRPr="0052351B" w14:paraId="1149E2A0"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24A858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N_11</w:t>
            </w:r>
          </w:p>
        </w:tc>
        <w:tc>
          <w:tcPr>
            <w:tcW w:w="1134" w:type="dxa"/>
            <w:tcBorders>
              <w:top w:val="nil"/>
              <w:left w:val="nil"/>
              <w:bottom w:val="nil"/>
              <w:right w:val="nil"/>
            </w:tcBorders>
            <w:tcMar>
              <w:top w:w="25" w:type="dxa"/>
              <w:left w:w="85" w:type="dxa"/>
              <w:bottom w:w="25" w:type="dxa"/>
              <w:right w:w="85" w:type="dxa"/>
            </w:tcMar>
            <w:vAlign w:val="center"/>
          </w:tcPr>
          <w:p w14:paraId="7FF1BC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w:t>
            </w:r>
          </w:p>
        </w:tc>
        <w:tc>
          <w:tcPr>
            <w:tcW w:w="1327" w:type="dxa"/>
            <w:tcBorders>
              <w:top w:val="nil"/>
              <w:left w:val="nil"/>
              <w:bottom w:val="nil"/>
              <w:right w:val="nil"/>
            </w:tcBorders>
            <w:tcMar>
              <w:top w:w="25" w:type="dxa"/>
              <w:left w:w="85" w:type="dxa"/>
              <w:bottom w:w="25" w:type="dxa"/>
              <w:right w:w="85" w:type="dxa"/>
            </w:tcMar>
            <w:vAlign w:val="center"/>
          </w:tcPr>
          <w:p w14:paraId="77DC2B2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831</w:t>
            </w:r>
          </w:p>
        </w:tc>
        <w:tc>
          <w:tcPr>
            <w:tcW w:w="1170" w:type="dxa"/>
            <w:tcBorders>
              <w:top w:val="nil"/>
              <w:left w:val="nil"/>
              <w:bottom w:val="nil"/>
              <w:right w:val="nil"/>
            </w:tcBorders>
            <w:tcMar>
              <w:top w:w="25" w:type="dxa"/>
              <w:left w:w="85" w:type="dxa"/>
              <w:bottom w:w="25" w:type="dxa"/>
              <w:right w:w="85" w:type="dxa"/>
            </w:tcMar>
            <w:vAlign w:val="center"/>
          </w:tcPr>
          <w:p w14:paraId="54700F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6A1BBBF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34.16</w:t>
            </w:r>
          </w:p>
        </w:tc>
        <w:tc>
          <w:tcPr>
            <w:tcW w:w="1559" w:type="dxa"/>
            <w:tcBorders>
              <w:top w:val="nil"/>
              <w:left w:val="nil"/>
              <w:bottom w:val="nil"/>
              <w:right w:val="nil"/>
            </w:tcBorders>
            <w:tcMar>
              <w:top w:w="25" w:type="dxa"/>
              <w:left w:w="85" w:type="dxa"/>
              <w:bottom w:w="25" w:type="dxa"/>
              <w:right w:w="85" w:type="dxa"/>
            </w:tcMar>
            <w:vAlign w:val="center"/>
          </w:tcPr>
          <w:p w14:paraId="4507A4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+ 0.16</w:t>
            </w:r>
          </w:p>
        </w:tc>
        <w:tc>
          <w:tcPr>
            <w:tcW w:w="850" w:type="dxa"/>
            <w:tcBorders>
              <w:top w:val="nil"/>
              <w:left w:val="nil"/>
              <w:bottom w:val="nil"/>
              <w:right w:val="nil"/>
            </w:tcBorders>
            <w:tcMar>
              <w:top w:w="25" w:type="dxa"/>
              <w:left w:w="85" w:type="dxa"/>
              <w:bottom w:w="25" w:type="dxa"/>
              <w:right w:w="85" w:type="dxa"/>
            </w:tcMar>
            <w:vAlign w:val="center"/>
          </w:tcPr>
          <w:p w14:paraId="513C3A1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34.01</w:t>
            </w:r>
          </w:p>
        </w:tc>
        <w:tc>
          <w:tcPr>
            <w:tcW w:w="940" w:type="dxa"/>
            <w:tcBorders>
              <w:top w:val="nil"/>
              <w:left w:val="nil"/>
              <w:bottom w:val="nil"/>
              <w:right w:val="nil"/>
            </w:tcBorders>
            <w:tcMar>
              <w:top w:w="25" w:type="dxa"/>
              <w:left w:w="85" w:type="dxa"/>
              <w:bottom w:w="25" w:type="dxa"/>
              <w:right w:w="85" w:type="dxa"/>
            </w:tcMar>
            <w:vAlign w:val="center"/>
          </w:tcPr>
          <w:p w14:paraId="0E8EA48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37.49</w:t>
            </w:r>
          </w:p>
        </w:tc>
      </w:tr>
      <w:tr w:rsidR="00685509" w:rsidRPr="0052351B" w14:paraId="4DAC8586"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A87CDF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14_29</w:t>
            </w:r>
          </w:p>
        </w:tc>
        <w:tc>
          <w:tcPr>
            <w:tcW w:w="1134" w:type="dxa"/>
            <w:tcBorders>
              <w:top w:val="nil"/>
              <w:left w:val="nil"/>
              <w:bottom w:val="nil"/>
              <w:right w:val="nil"/>
            </w:tcBorders>
            <w:tcMar>
              <w:top w:w="25" w:type="dxa"/>
              <w:left w:w="85" w:type="dxa"/>
              <w:bottom w:w="25" w:type="dxa"/>
              <w:right w:w="85" w:type="dxa"/>
            </w:tcMar>
            <w:vAlign w:val="center"/>
          </w:tcPr>
          <w:p w14:paraId="26F585A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52</w:t>
            </w:r>
          </w:p>
        </w:tc>
        <w:tc>
          <w:tcPr>
            <w:tcW w:w="1327" w:type="dxa"/>
            <w:tcBorders>
              <w:top w:val="nil"/>
              <w:left w:val="nil"/>
              <w:bottom w:val="nil"/>
              <w:right w:val="nil"/>
            </w:tcBorders>
            <w:tcMar>
              <w:top w:w="25" w:type="dxa"/>
              <w:left w:w="85" w:type="dxa"/>
              <w:bottom w:w="25" w:type="dxa"/>
              <w:right w:w="85" w:type="dxa"/>
            </w:tcMar>
            <w:vAlign w:val="center"/>
          </w:tcPr>
          <w:p w14:paraId="34141F7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606</w:t>
            </w:r>
          </w:p>
        </w:tc>
        <w:tc>
          <w:tcPr>
            <w:tcW w:w="1170" w:type="dxa"/>
            <w:tcBorders>
              <w:top w:val="nil"/>
              <w:left w:val="nil"/>
              <w:bottom w:val="nil"/>
              <w:right w:val="nil"/>
            </w:tcBorders>
            <w:tcMar>
              <w:top w:w="25" w:type="dxa"/>
              <w:left w:w="85" w:type="dxa"/>
              <w:bottom w:w="25" w:type="dxa"/>
              <w:right w:w="85" w:type="dxa"/>
            </w:tcMar>
            <w:vAlign w:val="center"/>
          </w:tcPr>
          <w:p w14:paraId="030912D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0E24BBC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34.92</w:t>
            </w:r>
          </w:p>
        </w:tc>
        <w:tc>
          <w:tcPr>
            <w:tcW w:w="1559" w:type="dxa"/>
            <w:tcBorders>
              <w:top w:val="nil"/>
              <w:left w:val="nil"/>
              <w:bottom w:val="nil"/>
              <w:right w:val="nil"/>
            </w:tcBorders>
            <w:tcMar>
              <w:top w:w="25" w:type="dxa"/>
              <w:left w:w="85" w:type="dxa"/>
              <w:bottom w:w="25" w:type="dxa"/>
              <w:right w:w="85" w:type="dxa"/>
            </w:tcMar>
            <w:vAlign w:val="center"/>
          </w:tcPr>
          <w:p w14:paraId="32450DA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+ 3.92</w:t>
            </w:r>
          </w:p>
        </w:tc>
        <w:tc>
          <w:tcPr>
            <w:tcW w:w="850" w:type="dxa"/>
            <w:tcBorders>
              <w:top w:val="nil"/>
              <w:left w:val="nil"/>
              <w:bottom w:val="nil"/>
              <w:right w:val="nil"/>
            </w:tcBorders>
            <w:tcMar>
              <w:top w:w="25" w:type="dxa"/>
              <w:left w:w="85" w:type="dxa"/>
              <w:bottom w:w="25" w:type="dxa"/>
              <w:right w:w="85" w:type="dxa"/>
            </w:tcMar>
            <w:vAlign w:val="center"/>
          </w:tcPr>
          <w:p w14:paraId="1E288A6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31.55</w:t>
            </w:r>
          </w:p>
        </w:tc>
        <w:tc>
          <w:tcPr>
            <w:tcW w:w="940" w:type="dxa"/>
            <w:tcBorders>
              <w:top w:val="nil"/>
              <w:left w:val="nil"/>
              <w:bottom w:val="nil"/>
              <w:right w:val="nil"/>
            </w:tcBorders>
            <w:tcMar>
              <w:top w:w="25" w:type="dxa"/>
              <w:left w:w="85" w:type="dxa"/>
              <w:bottom w:w="25" w:type="dxa"/>
              <w:right w:w="85" w:type="dxa"/>
            </w:tcMar>
            <w:vAlign w:val="center"/>
          </w:tcPr>
          <w:p w14:paraId="1452F5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59.22</w:t>
            </w:r>
          </w:p>
        </w:tc>
      </w:tr>
      <w:tr w:rsidR="00685509" w:rsidRPr="0052351B" w14:paraId="376AA5D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E8B4D8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14_05</w:t>
            </w:r>
          </w:p>
        </w:tc>
        <w:tc>
          <w:tcPr>
            <w:tcW w:w="1134" w:type="dxa"/>
            <w:tcBorders>
              <w:top w:val="nil"/>
              <w:left w:val="nil"/>
              <w:bottom w:val="nil"/>
              <w:right w:val="nil"/>
            </w:tcBorders>
            <w:tcMar>
              <w:top w:w="25" w:type="dxa"/>
              <w:left w:w="85" w:type="dxa"/>
              <w:bottom w:w="25" w:type="dxa"/>
              <w:right w:w="85" w:type="dxa"/>
            </w:tcMar>
            <w:vAlign w:val="center"/>
          </w:tcPr>
          <w:p w14:paraId="712A2A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59</w:t>
            </w:r>
          </w:p>
        </w:tc>
        <w:tc>
          <w:tcPr>
            <w:tcW w:w="1327" w:type="dxa"/>
            <w:tcBorders>
              <w:top w:val="nil"/>
              <w:left w:val="nil"/>
              <w:bottom w:val="nil"/>
              <w:right w:val="nil"/>
            </w:tcBorders>
            <w:tcMar>
              <w:top w:w="25" w:type="dxa"/>
              <w:left w:w="85" w:type="dxa"/>
              <w:bottom w:w="25" w:type="dxa"/>
              <w:right w:w="85" w:type="dxa"/>
            </w:tcMar>
            <w:vAlign w:val="center"/>
          </w:tcPr>
          <w:p w14:paraId="79B8F6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628</w:t>
            </w:r>
          </w:p>
        </w:tc>
        <w:tc>
          <w:tcPr>
            <w:tcW w:w="1170" w:type="dxa"/>
            <w:tcBorders>
              <w:top w:val="nil"/>
              <w:left w:val="nil"/>
              <w:bottom w:val="nil"/>
              <w:right w:val="nil"/>
            </w:tcBorders>
            <w:tcMar>
              <w:top w:w="25" w:type="dxa"/>
              <w:left w:w="85" w:type="dxa"/>
              <w:bottom w:w="25" w:type="dxa"/>
              <w:right w:w="85" w:type="dxa"/>
            </w:tcMar>
            <w:vAlign w:val="center"/>
          </w:tcPr>
          <w:p w14:paraId="47E5D71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5778491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38.90</w:t>
            </w:r>
          </w:p>
        </w:tc>
        <w:tc>
          <w:tcPr>
            <w:tcW w:w="1559" w:type="dxa"/>
            <w:tcBorders>
              <w:top w:val="nil"/>
              <w:left w:val="nil"/>
              <w:bottom w:val="nil"/>
              <w:right w:val="nil"/>
            </w:tcBorders>
            <w:tcMar>
              <w:top w:w="25" w:type="dxa"/>
              <w:left w:w="85" w:type="dxa"/>
              <w:bottom w:w="25" w:type="dxa"/>
              <w:right w:w="85" w:type="dxa"/>
            </w:tcMar>
            <w:vAlign w:val="center"/>
          </w:tcPr>
          <w:p w14:paraId="3C99E8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w:t>
            </w:r>
          </w:p>
        </w:tc>
        <w:tc>
          <w:tcPr>
            <w:tcW w:w="850" w:type="dxa"/>
            <w:tcBorders>
              <w:top w:val="nil"/>
              <w:left w:val="nil"/>
              <w:bottom w:val="nil"/>
              <w:right w:val="nil"/>
            </w:tcBorders>
            <w:tcMar>
              <w:top w:w="25" w:type="dxa"/>
              <w:left w:w="85" w:type="dxa"/>
              <w:bottom w:w="25" w:type="dxa"/>
              <w:right w:w="85" w:type="dxa"/>
            </w:tcMar>
            <w:vAlign w:val="center"/>
          </w:tcPr>
          <w:p w14:paraId="777D3A9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34.05</w:t>
            </w:r>
          </w:p>
        </w:tc>
        <w:tc>
          <w:tcPr>
            <w:tcW w:w="940" w:type="dxa"/>
            <w:tcBorders>
              <w:top w:val="nil"/>
              <w:left w:val="nil"/>
              <w:bottom w:val="nil"/>
              <w:right w:val="nil"/>
            </w:tcBorders>
            <w:tcMar>
              <w:top w:w="25" w:type="dxa"/>
              <w:left w:w="85" w:type="dxa"/>
              <w:bottom w:w="25" w:type="dxa"/>
              <w:right w:w="85" w:type="dxa"/>
            </w:tcMar>
            <w:vAlign w:val="center"/>
          </w:tcPr>
          <w:p w14:paraId="1A3D296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66.10</w:t>
            </w:r>
          </w:p>
        </w:tc>
      </w:tr>
      <w:tr w:rsidR="00685509" w:rsidRPr="0052351B" w14:paraId="7583DE17"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1691D3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N_19</w:t>
            </w:r>
          </w:p>
        </w:tc>
        <w:tc>
          <w:tcPr>
            <w:tcW w:w="1134" w:type="dxa"/>
            <w:tcBorders>
              <w:top w:val="nil"/>
              <w:left w:val="nil"/>
              <w:bottom w:val="nil"/>
              <w:right w:val="nil"/>
            </w:tcBorders>
            <w:tcMar>
              <w:top w:w="25" w:type="dxa"/>
              <w:left w:w="85" w:type="dxa"/>
              <w:bottom w:w="25" w:type="dxa"/>
              <w:right w:w="85" w:type="dxa"/>
            </w:tcMar>
            <w:vAlign w:val="center"/>
          </w:tcPr>
          <w:p w14:paraId="0893C2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65</w:t>
            </w:r>
          </w:p>
        </w:tc>
        <w:tc>
          <w:tcPr>
            <w:tcW w:w="1327" w:type="dxa"/>
            <w:tcBorders>
              <w:top w:val="nil"/>
              <w:left w:val="nil"/>
              <w:bottom w:val="nil"/>
              <w:right w:val="nil"/>
            </w:tcBorders>
            <w:tcMar>
              <w:top w:w="25" w:type="dxa"/>
              <w:left w:w="85" w:type="dxa"/>
              <w:bottom w:w="25" w:type="dxa"/>
              <w:right w:w="85" w:type="dxa"/>
            </w:tcMar>
            <w:vAlign w:val="center"/>
          </w:tcPr>
          <w:p w14:paraId="278DB68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641</w:t>
            </w:r>
          </w:p>
        </w:tc>
        <w:tc>
          <w:tcPr>
            <w:tcW w:w="1170" w:type="dxa"/>
            <w:tcBorders>
              <w:top w:val="nil"/>
              <w:left w:val="nil"/>
              <w:bottom w:val="nil"/>
              <w:right w:val="nil"/>
            </w:tcBorders>
            <w:tcMar>
              <w:top w:w="25" w:type="dxa"/>
              <w:left w:w="85" w:type="dxa"/>
              <w:bottom w:w="25" w:type="dxa"/>
              <w:right w:w="85" w:type="dxa"/>
            </w:tcMar>
            <w:vAlign w:val="center"/>
          </w:tcPr>
          <w:p w14:paraId="029F518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35065EC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48.72</w:t>
            </w:r>
          </w:p>
        </w:tc>
        <w:tc>
          <w:tcPr>
            <w:tcW w:w="1559" w:type="dxa"/>
            <w:tcBorders>
              <w:top w:val="nil"/>
              <w:left w:val="nil"/>
              <w:bottom w:val="nil"/>
              <w:right w:val="nil"/>
            </w:tcBorders>
            <w:tcMar>
              <w:top w:w="25" w:type="dxa"/>
              <w:left w:w="85" w:type="dxa"/>
              <w:bottom w:w="25" w:type="dxa"/>
              <w:right w:w="85" w:type="dxa"/>
            </w:tcMar>
            <w:vAlign w:val="center"/>
          </w:tcPr>
          <w:p w14:paraId="506F233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+ 17.72</w:t>
            </w:r>
          </w:p>
        </w:tc>
        <w:tc>
          <w:tcPr>
            <w:tcW w:w="850" w:type="dxa"/>
            <w:tcBorders>
              <w:top w:val="nil"/>
              <w:left w:val="nil"/>
              <w:bottom w:val="nil"/>
              <w:right w:val="nil"/>
            </w:tcBorders>
            <w:tcMar>
              <w:top w:w="25" w:type="dxa"/>
              <w:left w:w="85" w:type="dxa"/>
              <w:bottom w:w="25" w:type="dxa"/>
              <w:right w:w="85" w:type="dxa"/>
            </w:tcMar>
            <w:vAlign w:val="center"/>
          </w:tcPr>
          <w:p w14:paraId="52A67F1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5866A99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157.04</w:t>
            </w:r>
          </w:p>
        </w:tc>
      </w:tr>
      <w:tr w:rsidR="00685509" w:rsidRPr="0052351B" w14:paraId="25943090"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EEBFDF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14_02</w:t>
            </w:r>
          </w:p>
        </w:tc>
        <w:tc>
          <w:tcPr>
            <w:tcW w:w="1134" w:type="dxa"/>
            <w:tcBorders>
              <w:top w:val="nil"/>
              <w:left w:val="nil"/>
              <w:bottom w:val="nil"/>
              <w:right w:val="nil"/>
            </w:tcBorders>
            <w:tcMar>
              <w:top w:w="25" w:type="dxa"/>
              <w:left w:w="85" w:type="dxa"/>
              <w:bottom w:w="25" w:type="dxa"/>
              <w:right w:w="85" w:type="dxa"/>
            </w:tcMar>
            <w:vAlign w:val="center"/>
          </w:tcPr>
          <w:p w14:paraId="1E7A858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66</w:t>
            </w:r>
          </w:p>
        </w:tc>
        <w:tc>
          <w:tcPr>
            <w:tcW w:w="1327" w:type="dxa"/>
            <w:tcBorders>
              <w:top w:val="nil"/>
              <w:left w:val="nil"/>
              <w:bottom w:val="nil"/>
              <w:right w:val="nil"/>
            </w:tcBorders>
            <w:tcMar>
              <w:top w:w="25" w:type="dxa"/>
              <w:left w:w="85" w:type="dxa"/>
              <w:bottom w:w="25" w:type="dxa"/>
              <w:right w:w="85" w:type="dxa"/>
            </w:tcMar>
            <w:vAlign w:val="center"/>
          </w:tcPr>
          <w:p w14:paraId="5D6190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170" w:type="dxa"/>
            <w:tcBorders>
              <w:top w:val="nil"/>
              <w:left w:val="nil"/>
              <w:bottom w:val="nil"/>
              <w:right w:val="nil"/>
            </w:tcBorders>
            <w:tcMar>
              <w:top w:w="25" w:type="dxa"/>
              <w:left w:w="85" w:type="dxa"/>
              <w:bottom w:w="25" w:type="dxa"/>
              <w:right w:w="85" w:type="dxa"/>
            </w:tcMar>
            <w:vAlign w:val="center"/>
          </w:tcPr>
          <w:p w14:paraId="0303366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w:t>
            </w:r>
          </w:p>
        </w:tc>
        <w:tc>
          <w:tcPr>
            <w:tcW w:w="1331" w:type="dxa"/>
            <w:tcBorders>
              <w:top w:val="nil"/>
              <w:left w:val="nil"/>
              <w:bottom w:val="nil"/>
              <w:right w:val="nil"/>
            </w:tcBorders>
            <w:tcMar>
              <w:top w:w="25" w:type="dxa"/>
              <w:left w:w="85" w:type="dxa"/>
              <w:bottom w:w="25" w:type="dxa"/>
              <w:right w:w="85" w:type="dxa"/>
            </w:tcMar>
            <w:vAlign w:val="center"/>
          </w:tcPr>
          <w:p w14:paraId="2D4B3C7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19.49</w:t>
            </w:r>
          </w:p>
        </w:tc>
        <w:tc>
          <w:tcPr>
            <w:tcW w:w="1559" w:type="dxa"/>
            <w:tcBorders>
              <w:top w:val="nil"/>
              <w:left w:val="nil"/>
              <w:bottom w:val="nil"/>
              <w:right w:val="nil"/>
            </w:tcBorders>
            <w:tcMar>
              <w:top w:w="25" w:type="dxa"/>
              <w:left w:w="85" w:type="dxa"/>
              <w:bottom w:w="25" w:type="dxa"/>
              <w:right w:w="85" w:type="dxa"/>
            </w:tcMar>
            <w:vAlign w:val="center"/>
          </w:tcPr>
          <w:p w14:paraId="3A5AED9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+ 0.49</w:t>
            </w:r>
          </w:p>
        </w:tc>
        <w:tc>
          <w:tcPr>
            <w:tcW w:w="850" w:type="dxa"/>
            <w:tcBorders>
              <w:top w:val="nil"/>
              <w:left w:val="nil"/>
              <w:bottom w:val="nil"/>
              <w:right w:val="nil"/>
            </w:tcBorders>
            <w:tcMar>
              <w:top w:w="25" w:type="dxa"/>
              <w:left w:w="85" w:type="dxa"/>
              <w:bottom w:w="25" w:type="dxa"/>
              <w:right w:w="85" w:type="dxa"/>
            </w:tcMar>
            <w:vAlign w:val="center"/>
          </w:tcPr>
          <w:p w14:paraId="4D5A3E6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19.03</w:t>
            </w:r>
          </w:p>
        </w:tc>
        <w:tc>
          <w:tcPr>
            <w:tcW w:w="940" w:type="dxa"/>
            <w:tcBorders>
              <w:top w:val="nil"/>
              <w:left w:val="nil"/>
              <w:bottom w:val="nil"/>
              <w:right w:val="nil"/>
            </w:tcBorders>
            <w:tcMar>
              <w:top w:w="25" w:type="dxa"/>
              <w:left w:w="85" w:type="dxa"/>
              <w:bottom w:w="25" w:type="dxa"/>
              <w:right w:w="85" w:type="dxa"/>
            </w:tcMar>
            <w:vAlign w:val="center"/>
          </w:tcPr>
          <w:p w14:paraId="1A17FEB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27.34</w:t>
            </w:r>
          </w:p>
        </w:tc>
      </w:tr>
      <w:tr w:rsidR="00685509" w:rsidRPr="0052351B" w14:paraId="33875AE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117DBF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N_23</w:t>
            </w:r>
          </w:p>
        </w:tc>
        <w:tc>
          <w:tcPr>
            <w:tcW w:w="1134" w:type="dxa"/>
            <w:tcBorders>
              <w:top w:val="nil"/>
              <w:left w:val="nil"/>
              <w:bottom w:val="nil"/>
              <w:right w:val="nil"/>
            </w:tcBorders>
            <w:tcMar>
              <w:top w:w="25" w:type="dxa"/>
              <w:left w:w="85" w:type="dxa"/>
              <w:bottom w:w="25" w:type="dxa"/>
              <w:right w:w="85" w:type="dxa"/>
            </w:tcMar>
            <w:vAlign w:val="center"/>
          </w:tcPr>
          <w:p w14:paraId="4B5EF39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69</w:t>
            </w:r>
          </w:p>
        </w:tc>
        <w:tc>
          <w:tcPr>
            <w:tcW w:w="1327" w:type="dxa"/>
            <w:tcBorders>
              <w:top w:val="nil"/>
              <w:left w:val="nil"/>
              <w:bottom w:val="nil"/>
              <w:right w:val="nil"/>
            </w:tcBorders>
            <w:tcMar>
              <w:top w:w="25" w:type="dxa"/>
              <w:left w:w="85" w:type="dxa"/>
              <w:bottom w:w="25" w:type="dxa"/>
              <w:right w:w="85" w:type="dxa"/>
            </w:tcMar>
            <w:vAlign w:val="center"/>
          </w:tcPr>
          <w:p w14:paraId="14B3C5A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571</w:t>
            </w:r>
          </w:p>
        </w:tc>
        <w:tc>
          <w:tcPr>
            <w:tcW w:w="1170" w:type="dxa"/>
            <w:tcBorders>
              <w:top w:val="nil"/>
              <w:left w:val="nil"/>
              <w:bottom w:val="nil"/>
              <w:right w:val="nil"/>
            </w:tcBorders>
            <w:tcMar>
              <w:top w:w="25" w:type="dxa"/>
              <w:left w:w="85" w:type="dxa"/>
              <w:bottom w:w="25" w:type="dxa"/>
              <w:right w:w="85" w:type="dxa"/>
            </w:tcMar>
            <w:vAlign w:val="center"/>
          </w:tcPr>
          <w:p w14:paraId="4FB2F47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1F59F7D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33.22</w:t>
            </w:r>
          </w:p>
        </w:tc>
        <w:tc>
          <w:tcPr>
            <w:tcW w:w="1559" w:type="dxa"/>
            <w:tcBorders>
              <w:top w:val="nil"/>
              <w:left w:val="nil"/>
              <w:bottom w:val="nil"/>
              <w:right w:val="nil"/>
            </w:tcBorders>
            <w:tcMar>
              <w:top w:w="25" w:type="dxa"/>
              <w:left w:w="85" w:type="dxa"/>
              <w:bottom w:w="25" w:type="dxa"/>
              <w:right w:w="85" w:type="dxa"/>
            </w:tcMar>
            <w:vAlign w:val="center"/>
          </w:tcPr>
          <w:p w14:paraId="5985AE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+ 2.22</w:t>
            </w:r>
          </w:p>
        </w:tc>
        <w:tc>
          <w:tcPr>
            <w:tcW w:w="850" w:type="dxa"/>
            <w:tcBorders>
              <w:top w:val="nil"/>
              <w:left w:val="nil"/>
              <w:bottom w:val="nil"/>
              <w:right w:val="nil"/>
            </w:tcBorders>
            <w:tcMar>
              <w:top w:w="25" w:type="dxa"/>
              <w:left w:w="85" w:type="dxa"/>
              <w:bottom w:w="25" w:type="dxa"/>
              <w:right w:w="85" w:type="dxa"/>
            </w:tcMar>
            <w:vAlign w:val="center"/>
          </w:tcPr>
          <w:p w14:paraId="7890A5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31.26</w:t>
            </w:r>
          </w:p>
        </w:tc>
        <w:tc>
          <w:tcPr>
            <w:tcW w:w="940" w:type="dxa"/>
            <w:tcBorders>
              <w:top w:val="nil"/>
              <w:left w:val="nil"/>
              <w:bottom w:val="nil"/>
              <w:right w:val="nil"/>
            </w:tcBorders>
            <w:tcMar>
              <w:top w:w="25" w:type="dxa"/>
              <w:left w:w="85" w:type="dxa"/>
              <w:bottom w:w="25" w:type="dxa"/>
              <w:right w:w="85" w:type="dxa"/>
            </w:tcMar>
            <w:vAlign w:val="center"/>
          </w:tcPr>
          <w:p w14:paraId="602CD8D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49.80</w:t>
            </w:r>
          </w:p>
        </w:tc>
      </w:tr>
      <w:tr w:rsidR="00685509" w:rsidRPr="0052351B" w14:paraId="1EE8C549"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AB6AB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14_17</w:t>
            </w:r>
          </w:p>
        </w:tc>
        <w:tc>
          <w:tcPr>
            <w:tcW w:w="1134" w:type="dxa"/>
            <w:tcBorders>
              <w:top w:val="nil"/>
              <w:left w:val="nil"/>
              <w:bottom w:val="nil"/>
              <w:right w:val="nil"/>
            </w:tcBorders>
            <w:tcMar>
              <w:top w:w="25" w:type="dxa"/>
              <w:left w:w="85" w:type="dxa"/>
              <w:bottom w:w="25" w:type="dxa"/>
              <w:right w:w="85" w:type="dxa"/>
            </w:tcMar>
            <w:vAlign w:val="center"/>
          </w:tcPr>
          <w:p w14:paraId="7CE9C28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70</w:t>
            </w:r>
          </w:p>
        </w:tc>
        <w:tc>
          <w:tcPr>
            <w:tcW w:w="1327" w:type="dxa"/>
            <w:tcBorders>
              <w:top w:val="nil"/>
              <w:left w:val="nil"/>
              <w:bottom w:val="nil"/>
              <w:right w:val="nil"/>
            </w:tcBorders>
            <w:tcMar>
              <w:top w:w="25" w:type="dxa"/>
              <w:left w:w="85" w:type="dxa"/>
              <w:bottom w:w="25" w:type="dxa"/>
              <w:right w:w="85" w:type="dxa"/>
            </w:tcMar>
            <w:vAlign w:val="center"/>
          </w:tcPr>
          <w:p w14:paraId="2ED93DF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753</w:t>
            </w:r>
          </w:p>
        </w:tc>
        <w:tc>
          <w:tcPr>
            <w:tcW w:w="1170" w:type="dxa"/>
            <w:tcBorders>
              <w:top w:val="nil"/>
              <w:left w:val="nil"/>
              <w:bottom w:val="nil"/>
              <w:right w:val="nil"/>
            </w:tcBorders>
            <w:tcMar>
              <w:top w:w="25" w:type="dxa"/>
              <w:left w:w="85" w:type="dxa"/>
              <w:bottom w:w="25" w:type="dxa"/>
              <w:right w:w="85" w:type="dxa"/>
            </w:tcMar>
            <w:vAlign w:val="center"/>
          </w:tcPr>
          <w:p w14:paraId="5F2BF78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34C440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39.91</w:t>
            </w:r>
          </w:p>
        </w:tc>
        <w:tc>
          <w:tcPr>
            <w:tcW w:w="1559" w:type="dxa"/>
            <w:tcBorders>
              <w:top w:val="nil"/>
              <w:left w:val="nil"/>
              <w:bottom w:val="nil"/>
              <w:right w:val="nil"/>
            </w:tcBorders>
            <w:tcMar>
              <w:top w:w="25" w:type="dxa"/>
              <w:left w:w="85" w:type="dxa"/>
              <w:bottom w:w="25" w:type="dxa"/>
              <w:right w:w="85" w:type="dxa"/>
            </w:tcMar>
            <w:vAlign w:val="center"/>
          </w:tcPr>
          <w:p w14:paraId="67F6BFE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+ 5.91</w:t>
            </w:r>
          </w:p>
        </w:tc>
        <w:tc>
          <w:tcPr>
            <w:tcW w:w="850" w:type="dxa"/>
            <w:tcBorders>
              <w:top w:val="nil"/>
              <w:left w:val="nil"/>
              <w:bottom w:val="nil"/>
              <w:right w:val="nil"/>
            </w:tcBorders>
            <w:tcMar>
              <w:top w:w="25" w:type="dxa"/>
              <w:left w:w="85" w:type="dxa"/>
              <w:bottom w:w="25" w:type="dxa"/>
              <w:right w:w="85" w:type="dxa"/>
            </w:tcMar>
            <w:vAlign w:val="center"/>
          </w:tcPr>
          <w:p w14:paraId="002BF88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35.05</w:t>
            </w:r>
          </w:p>
        </w:tc>
        <w:tc>
          <w:tcPr>
            <w:tcW w:w="940" w:type="dxa"/>
            <w:tcBorders>
              <w:top w:val="nil"/>
              <w:left w:val="nil"/>
              <w:bottom w:val="nil"/>
              <w:right w:val="nil"/>
            </w:tcBorders>
            <w:tcMar>
              <w:top w:w="25" w:type="dxa"/>
              <w:left w:w="85" w:type="dxa"/>
              <w:bottom w:w="25" w:type="dxa"/>
              <w:right w:w="85" w:type="dxa"/>
            </w:tcMar>
            <w:vAlign w:val="center"/>
          </w:tcPr>
          <w:p w14:paraId="31EAFC9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67.18</w:t>
            </w:r>
          </w:p>
        </w:tc>
      </w:tr>
      <w:tr w:rsidR="00685509" w:rsidRPr="0052351B" w14:paraId="102937B0"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2E54B9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14_42</w:t>
            </w:r>
          </w:p>
        </w:tc>
        <w:tc>
          <w:tcPr>
            <w:tcW w:w="1134" w:type="dxa"/>
            <w:tcBorders>
              <w:top w:val="nil"/>
              <w:left w:val="nil"/>
              <w:bottom w:val="nil"/>
              <w:right w:val="nil"/>
            </w:tcBorders>
            <w:tcMar>
              <w:top w:w="25" w:type="dxa"/>
              <w:left w:w="85" w:type="dxa"/>
              <w:bottom w:w="25" w:type="dxa"/>
              <w:right w:w="85" w:type="dxa"/>
            </w:tcMar>
            <w:vAlign w:val="center"/>
          </w:tcPr>
          <w:p w14:paraId="1193054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w:t>
            </w:r>
          </w:p>
        </w:tc>
        <w:tc>
          <w:tcPr>
            <w:tcW w:w="1327" w:type="dxa"/>
            <w:tcBorders>
              <w:top w:val="nil"/>
              <w:left w:val="nil"/>
              <w:bottom w:val="nil"/>
              <w:right w:val="nil"/>
            </w:tcBorders>
            <w:tcMar>
              <w:top w:w="25" w:type="dxa"/>
              <w:left w:w="85" w:type="dxa"/>
              <w:bottom w:w="25" w:type="dxa"/>
              <w:right w:w="85" w:type="dxa"/>
            </w:tcMar>
            <w:vAlign w:val="center"/>
          </w:tcPr>
          <w:p w14:paraId="503D571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775</w:t>
            </w:r>
          </w:p>
        </w:tc>
        <w:tc>
          <w:tcPr>
            <w:tcW w:w="1170" w:type="dxa"/>
            <w:tcBorders>
              <w:top w:val="nil"/>
              <w:left w:val="nil"/>
              <w:bottom w:val="nil"/>
              <w:right w:val="nil"/>
            </w:tcBorders>
            <w:tcMar>
              <w:top w:w="25" w:type="dxa"/>
              <w:left w:w="85" w:type="dxa"/>
              <w:bottom w:w="25" w:type="dxa"/>
              <w:right w:w="85" w:type="dxa"/>
            </w:tcMar>
            <w:vAlign w:val="center"/>
          </w:tcPr>
          <w:p w14:paraId="5C4219D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6EE53D5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29.66</w:t>
            </w:r>
          </w:p>
        </w:tc>
        <w:tc>
          <w:tcPr>
            <w:tcW w:w="1559" w:type="dxa"/>
            <w:tcBorders>
              <w:top w:val="nil"/>
              <w:left w:val="nil"/>
              <w:bottom w:val="nil"/>
              <w:right w:val="nil"/>
            </w:tcBorders>
            <w:tcMar>
              <w:top w:w="25" w:type="dxa"/>
              <w:left w:w="85" w:type="dxa"/>
              <w:bottom w:w="25" w:type="dxa"/>
              <w:right w:w="85" w:type="dxa"/>
            </w:tcMar>
            <w:vAlign w:val="center"/>
          </w:tcPr>
          <w:p w14:paraId="6B6E36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+ 0.66</w:t>
            </w:r>
          </w:p>
        </w:tc>
        <w:tc>
          <w:tcPr>
            <w:tcW w:w="850" w:type="dxa"/>
            <w:tcBorders>
              <w:top w:val="nil"/>
              <w:left w:val="nil"/>
              <w:bottom w:val="nil"/>
              <w:right w:val="nil"/>
            </w:tcBorders>
            <w:tcMar>
              <w:top w:w="25" w:type="dxa"/>
              <w:left w:w="85" w:type="dxa"/>
              <w:bottom w:w="25" w:type="dxa"/>
              <w:right w:w="85" w:type="dxa"/>
            </w:tcMar>
            <w:vAlign w:val="center"/>
          </w:tcPr>
          <w:p w14:paraId="7E3A13C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29.06</w:t>
            </w:r>
          </w:p>
        </w:tc>
        <w:tc>
          <w:tcPr>
            <w:tcW w:w="940" w:type="dxa"/>
            <w:tcBorders>
              <w:top w:val="nil"/>
              <w:left w:val="nil"/>
              <w:bottom w:val="nil"/>
              <w:right w:val="nil"/>
            </w:tcBorders>
            <w:tcMar>
              <w:top w:w="25" w:type="dxa"/>
              <w:left w:w="85" w:type="dxa"/>
              <w:bottom w:w="25" w:type="dxa"/>
              <w:right w:w="85" w:type="dxa"/>
            </w:tcMar>
            <w:vAlign w:val="center"/>
          </w:tcPr>
          <w:p w14:paraId="1516362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36.72</w:t>
            </w:r>
          </w:p>
        </w:tc>
      </w:tr>
      <w:tr w:rsidR="00685509" w:rsidRPr="0052351B" w14:paraId="7FA6439E"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84A1E8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14_23</w:t>
            </w:r>
          </w:p>
        </w:tc>
        <w:tc>
          <w:tcPr>
            <w:tcW w:w="1134" w:type="dxa"/>
            <w:tcBorders>
              <w:top w:val="nil"/>
              <w:left w:val="nil"/>
              <w:bottom w:val="nil"/>
              <w:right w:val="nil"/>
            </w:tcBorders>
            <w:tcMar>
              <w:top w:w="25" w:type="dxa"/>
              <w:left w:w="85" w:type="dxa"/>
              <w:bottom w:w="25" w:type="dxa"/>
              <w:right w:w="85" w:type="dxa"/>
            </w:tcMar>
            <w:vAlign w:val="center"/>
          </w:tcPr>
          <w:p w14:paraId="6E81CE5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76</w:t>
            </w:r>
          </w:p>
        </w:tc>
        <w:tc>
          <w:tcPr>
            <w:tcW w:w="1327" w:type="dxa"/>
            <w:tcBorders>
              <w:top w:val="nil"/>
              <w:left w:val="nil"/>
              <w:bottom w:val="nil"/>
              <w:right w:val="nil"/>
            </w:tcBorders>
            <w:tcMar>
              <w:top w:w="25" w:type="dxa"/>
              <w:left w:w="85" w:type="dxa"/>
              <w:bottom w:w="25" w:type="dxa"/>
              <w:right w:w="85" w:type="dxa"/>
            </w:tcMar>
            <w:vAlign w:val="center"/>
          </w:tcPr>
          <w:p w14:paraId="04D70E9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863</w:t>
            </w:r>
          </w:p>
        </w:tc>
        <w:tc>
          <w:tcPr>
            <w:tcW w:w="1170" w:type="dxa"/>
            <w:tcBorders>
              <w:top w:val="nil"/>
              <w:left w:val="nil"/>
              <w:bottom w:val="nil"/>
              <w:right w:val="nil"/>
            </w:tcBorders>
            <w:tcMar>
              <w:top w:w="25" w:type="dxa"/>
              <w:left w:w="85" w:type="dxa"/>
              <w:bottom w:w="25" w:type="dxa"/>
              <w:right w:w="85" w:type="dxa"/>
            </w:tcMar>
            <w:vAlign w:val="center"/>
          </w:tcPr>
          <w:p w14:paraId="4957AF4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43EB99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406F560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0A43F1C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37.09</w:t>
            </w:r>
          </w:p>
        </w:tc>
        <w:tc>
          <w:tcPr>
            <w:tcW w:w="940" w:type="dxa"/>
            <w:tcBorders>
              <w:top w:val="nil"/>
              <w:left w:val="nil"/>
              <w:bottom w:val="nil"/>
              <w:right w:val="nil"/>
            </w:tcBorders>
            <w:tcMar>
              <w:top w:w="25" w:type="dxa"/>
              <w:left w:w="85" w:type="dxa"/>
              <w:bottom w:w="25" w:type="dxa"/>
              <w:right w:w="85" w:type="dxa"/>
            </w:tcMar>
            <w:vAlign w:val="center"/>
          </w:tcPr>
          <w:p w14:paraId="6BA04C9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47.94</w:t>
            </w:r>
          </w:p>
        </w:tc>
      </w:tr>
      <w:tr w:rsidR="00685509" w:rsidRPr="0052351B" w14:paraId="4965B286"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87D08C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14_16</w:t>
            </w:r>
          </w:p>
        </w:tc>
        <w:tc>
          <w:tcPr>
            <w:tcW w:w="1134" w:type="dxa"/>
            <w:tcBorders>
              <w:top w:val="nil"/>
              <w:left w:val="nil"/>
              <w:bottom w:val="nil"/>
              <w:right w:val="nil"/>
            </w:tcBorders>
            <w:tcMar>
              <w:top w:w="25" w:type="dxa"/>
              <w:left w:w="85" w:type="dxa"/>
              <w:bottom w:w="25" w:type="dxa"/>
              <w:right w:w="85" w:type="dxa"/>
            </w:tcMar>
            <w:vAlign w:val="center"/>
          </w:tcPr>
          <w:p w14:paraId="5FC7527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81</w:t>
            </w:r>
          </w:p>
        </w:tc>
        <w:tc>
          <w:tcPr>
            <w:tcW w:w="1327" w:type="dxa"/>
            <w:tcBorders>
              <w:top w:val="nil"/>
              <w:left w:val="nil"/>
              <w:bottom w:val="nil"/>
              <w:right w:val="nil"/>
            </w:tcBorders>
            <w:tcMar>
              <w:top w:w="25" w:type="dxa"/>
              <w:left w:w="85" w:type="dxa"/>
              <w:bottom w:w="25" w:type="dxa"/>
              <w:right w:w="85" w:type="dxa"/>
            </w:tcMar>
            <w:vAlign w:val="center"/>
          </w:tcPr>
          <w:p w14:paraId="7CB2E58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1100</w:t>
            </w:r>
          </w:p>
        </w:tc>
        <w:tc>
          <w:tcPr>
            <w:tcW w:w="1170" w:type="dxa"/>
            <w:tcBorders>
              <w:top w:val="nil"/>
              <w:left w:val="nil"/>
              <w:bottom w:val="nil"/>
              <w:right w:val="nil"/>
            </w:tcBorders>
            <w:tcMar>
              <w:top w:w="25" w:type="dxa"/>
              <w:left w:w="85" w:type="dxa"/>
              <w:bottom w:w="25" w:type="dxa"/>
              <w:right w:w="85" w:type="dxa"/>
            </w:tcMar>
            <w:vAlign w:val="center"/>
          </w:tcPr>
          <w:p w14:paraId="761C97D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41FA73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34.00</w:t>
            </w:r>
          </w:p>
        </w:tc>
        <w:tc>
          <w:tcPr>
            <w:tcW w:w="1559" w:type="dxa"/>
            <w:tcBorders>
              <w:top w:val="nil"/>
              <w:left w:val="nil"/>
              <w:bottom w:val="nil"/>
              <w:right w:val="nil"/>
            </w:tcBorders>
            <w:tcMar>
              <w:top w:w="25" w:type="dxa"/>
              <w:left w:w="85" w:type="dxa"/>
              <w:bottom w:w="25" w:type="dxa"/>
              <w:right w:w="85" w:type="dxa"/>
            </w:tcMar>
            <w:vAlign w:val="center"/>
          </w:tcPr>
          <w:p w14:paraId="4028A9A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w:t>
            </w:r>
          </w:p>
        </w:tc>
        <w:tc>
          <w:tcPr>
            <w:tcW w:w="850" w:type="dxa"/>
            <w:tcBorders>
              <w:top w:val="nil"/>
              <w:left w:val="nil"/>
              <w:bottom w:val="nil"/>
              <w:right w:val="nil"/>
            </w:tcBorders>
            <w:tcMar>
              <w:top w:w="25" w:type="dxa"/>
              <w:left w:w="85" w:type="dxa"/>
              <w:bottom w:w="25" w:type="dxa"/>
              <w:right w:w="85" w:type="dxa"/>
            </w:tcMar>
            <w:vAlign w:val="center"/>
          </w:tcPr>
          <w:p w14:paraId="7301309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34.00</w:t>
            </w:r>
          </w:p>
        </w:tc>
        <w:tc>
          <w:tcPr>
            <w:tcW w:w="940" w:type="dxa"/>
            <w:tcBorders>
              <w:top w:val="nil"/>
              <w:left w:val="nil"/>
              <w:bottom w:val="nil"/>
              <w:right w:val="nil"/>
            </w:tcBorders>
            <w:tcMar>
              <w:top w:w="25" w:type="dxa"/>
              <w:left w:w="85" w:type="dxa"/>
              <w:bottom w:w="25" w:type="dxa"/>
              <w:right w:w="85" w:type="dxa"/>
            </w:tcMar>
            <w:vAlign w:val="center"/>
          </w:tcPr>
          <w:p w14:paraId="0FB261F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35.61</w:t>
            </w:r>
          </w:p>
        </w:tc>
      </w:tr>
      <w:tr w:rsidR="00685509" w:rsidRPr="0052351B" w14:paraId="3140D219"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D7E9E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N_05</w:t>
            </w:r>
          </w:p>
        </w:tc>
        <w:tc>
          <w:tcPr>
            <w:tcW w:w="1134" w:type="dxa"/>
            <w:tcBorders>
              <w:top w:val="nil"/>
              <w:left w:val="nil"/>
              <w:bottom w:val="nil"/>
              <w:right w:val="nil"/>
            </w:tcBorders>
            <w:tcMar>
              <w:top w:w="25" w:type="dxa"/>
              <w:left w:w="85" w:type="dxa"/>
              <w:bottom w:w="25" w:type="dxa"/>
              <w:right w:w="85" w:type="dxa"/>
            </w:tcMar>
            <w:vAlign w:val="center"/>
          </w:tcPr>
          <w:p w14:paraId="5D910DC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82</w:t>
            </w:r>
          </w:p>
        </w:tc>
        <w:tc>
          <w:tcPr>
            <w:tcW w:w="1327" w:type="dxa"/>
            <w:tcBorders>
              <w:top w:val="nil"/>
              <w:left w:val="nil"/>
              <w:bottom w:val="nil"/>
              <w:right w:val="nil"/>
            </w:tcBorders>
            <w:tcMar>
              <w:top w:w="25" w:type="dxa"/>
              <w:left w:w="85" w:type="dxa"/>
              <w:bottom w:w="25" w:type="dxa"/>
              <w:right w:w="85" w:type="dxa"/>
            </w:tcMar>
            <w:vAlign w:val="center"/>
          </w:tcPr>
          <w:p w14:paraId="20CA2BA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862</w:t>
            </w:r>
          </w:p>
        </w:tc>
        <w:tc>
          <w:tcPr>
            <w:tcW w:w="1170" w:type="dxa"/>
            <w:tcBorders>
              <w:top w:val="nil"/>
              <w:left w:val="nil"/>
              <w:bottom w:val="nil"/>
              <w:right w:val="nil"/>
            </w:tcBorders>
            <w:tcMar>
              <w:top w:w="25" w:type="dxa"/>
              <w:left w:w="85" w:type="dxa"/>
              <w:bottom w:w="25" w:type="dxa"/>
              <w:right w:w="85" w:type="dxa"/>
            </w:tcMar>
            <w:vAlign w:val="center"/>
          </w:tcPr>
          <w:p w14:paraId="06F9DE3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3ACECC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31.16</w:t>
            </w:r>
          </w:p>
        </w:tc>
        <w:tc>
          <w:tcPr>
            <w:tcW w:w="1559" w:type="dxa"/>
            <w:tcBorders>
              <w:top w:val="nil"/>
              <w:left w:val="nil"/>
              <w:bottom w:val="nil"/>
              <w:right w:val="nil"/>
            </w:tcBorders>
            <w:tcMar>
              <w:top w:w="25" w:type="dxa"/>
              <w:left w:w="85" w:type="dxa"/>
              <w:bottom w:w="25" w:type="dxa"/>
              <w:right w:w="85" w:type="dxa"/>
            </w:tcMar>
            <w:vAlign w:val="center"/>
          </w:tcPr>
          <w:p w14:paraId="2A8579B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+ 0.16</w:t>
            </w:r>
          </w:p>
        </w:tc>
        <w:tc>
          <w:tcPr>
            <w:tcW w:w="850" w:type="dxa"/>
            <w:tcBorders>
              <w:top w:val="nil"/>
              <w:left w:val="nil"/>
              <w:bottom w:val="nil"/>
              <w:right w:val="nil"/>
            </w:tcBorders>
            <w:tcMar>
              <w:top w:w="25" w:type="dxa"/>
              <w:left w:w="85" w:type="dxa"/>
              <w:bottom w:w="25" w:type="dxa"/>
              <w:right w:w="85" w:type="dxa"/>
            </w:tcMar>
            <w:vAlign w:val="center"/>
          </w:tcPr>
          <w:p w14:paraId="5D9C496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31.01</w:t>
            </w:r>
          </w:p>
        </w:tc>
        <w:tc>
          <w:tcPr>
            <w:tcW w:w="940" w:type="dxa"/>
            <w:tcBorders>
              <w:top w:val="nil"/>
              <w:left w:val="nil"/>
              <w:bottom w:val="nil"/>
              <w:right w:val="nil"/>
            </w:tcBorders>
            <w:tcMar>
              <w:top w:w="25" w:type="dxa"/>
              <w:left w:w="85" w:type="dxa"/>
              <w:bottom w:w="25" w:type="dxa"/>
              <w:right w:w="85" w:type="dxa"/>
            </w:tcMar>
            <w:vAlign w:val="center"/>
          </w:tcPr>
          <w:p w14:paraId="4FBA183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r>
      <w:tr w:rsidR="00685509" w:rsidRPr="0052351B" w14:paraId="7FBFB8F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EC8DF2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14_03</w:t>
            </w:r>
          </w:p>
        </w:tc>
        <w:tc>
          <w:tcPr>
            <w:tcW w:w="1134" w:type="dxa"/>
            <w:tcBorders>
              <w:top w:val="nil"/>
              <w:left w:val="nil"/>
              <w:bottom w:val="nil"/>
              <w:right w:val="nil"/>
            </w:tcBorders>
            <w:tcMar>
              <w:top w:w="25" w:type="dxa"/>
              <w:left w:w="85" w:type="dxa"/>
              <w:bottom w:w="25" w:type="dxa"/>
              <w:right w:w="85" w:type="dxa"/>
            </w:tcMar>
            <w:vAlign w:val="center"/>
          </w:tcPr>
          <w:p w14:paraId="1B268FE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82</w:t>
            </w:r>
          </w:p>
        </w:tc>
        <w:tc>
          <w:tcPr>
            <w:tcW w:w="1327" w:type="dxa"/>
            <w:tcBorders>
              <w:top w:val="nil"/>
              <w:left w:val="nil"/>
              <w:bottom w:val="nil"/>
              <w:right w:val="nil"/>
            </w:tcBorders>
            <w:tcMar>
              <w:top w:w="25" w:type="dxa"/>
              <w:left w:w="85" w:type="dxa"/>
              <w:bottom w:w="25" w:type="dxa"/>
              <w:right w:w="85" w:type="dxa"/>
            </w:tcMar>
            <w:vAlign w:val="center"/>
          </w:tcPr>
          <w:p w14:paraId="316A45A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990</w:t>
            </w:r>
          </w:p>
        </w:tc>
        <w:tc>
          <w:tcPr>
            <w:tcW w:w="1170" w:type="dxa"/>
            <w:tcBorders>
              <w:top w:val="nil"/>
              <w:left w:val="nil"/>
              <w:bottom w:val="nil"/>
              <w:right w:val="nil"/>
            </w:tcBorders>
            <w:tcMar>
              <w:top w:w="25" w:type="dxa"/>
              <w:left w:w="85" w:type="dxa"/>
              <w:bottom w:w="25" w:type="dxa"/>
              <w:right w:w="85" w:type="dxa"/>
            </w:tcMar>
            <w:vAlign w:val="center"/>
          </w:tcPr>
          <w:p w14:paraId="54FE601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3DB874E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37.40</w:t>
            </w:r>
          </w:p>
        </w:tc>
        <w:tc>
          <w:tcPr>
            <w:tcW w:w="1559" w:type="dxa"/>
            <w:tcBorders>
              <w:top w:val="nil"/>
              <w:left w:val="nil"/>
              <w:bottom w:val="nil"/>
              <w:right w:val="nil"/>
            </w:tcBorders>
            <w:tcMar>
              <w:top w:w="25" w:type="dxa"/>
              <w:left w:w="85" w:type="dxa"/>
              <w:bottom w:w="25" w:type="dxa"/>
              <w:right w:w="85" w:type="dxa"/>
            </w:tcMar>
            <w:vAlign w:val="center"/>
          </w:tcPr>
          <w:p w14:paraId="686A482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w:t>
            </w:r>
          </w:p>
        </w:tc>
        <w:tc>
          <w:tcPr>
            <w:tcW w:w="850" w:type="dxa"/>
            <w:tcBorders>
              <w:top w:val="nil"/>
              <w:left w:val="nil"/>
              <w:bottom w:val="nil"/>
              <w:right w:val="nil"/>
            </w:tcBorders>
            <w:tcMar>
              <w:top w:w="25" w:type="dxa"/>
              <w:left w:w="85" w:type="dxa"/>
              <w:bottom w:w="25" w:type="dxa"/>
              <w:right w:w="85" w:type="dxa"/>
            </w:tcMar>
            <w:vAlign w:val="center"/>
          </w:tcPr>
          <w:p w14:paraId="505F69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37.03</w:t>
            </w:r>
          </w:p>
        </w:tc>
        <w:tc>
          <w:tcPr>
            <w:tcW w:w="940" w:type="dxa"/>
            <w:tcBorders>
              <w:top w:val="nil"/>
              <w:left w:val="nil"/>
              <w:bottom w:val="nil"/>
              <w:right w:val="nil"/>
            </w:tcBorders>
            <w:tcMar>
              <w:top w:w="25" w:type="dxa"/>
              <w:left w:w="85" w:type="dxa"/>
              <w:bottom w:w="25" w:type="dxa"/>
              <w:right w:w="85" w:type="dxa"/>
            </w:tcMar>
            <w:vAlign w:val="center"/>
          </w:tcPr>
          <w:p w14:paraId="7761D89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42.26</w:t>
            </w:r>
          </w:p>
        </w:tc>
      </w:tr>
      <w:tr w:rsidR="00685509" w:rsidRPr="0052351B" w14:paraId="4C558D4F"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927523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N_08</w:t>
            </w:r>
          </w:p>
        </w:tc>
        <w:tc>
          <w:tcPr>
            <w:tcW w:w="1134" w:type="dxa"/>
            <w:tcBorders>
              <w:top w:val="nil"/>
              <w:left w:val="nil"/>
              <w:bottom w:val="nil"/>
              <w:right w:val="nil"/>
            </w:tcBorders>
            <w:tcMar>
              <w:top w:w="25" w:type="dxa"/>
              <w:left w:w="85" w:type="dxa"/>
              <w:bottom w:w="25" w:type="dxa"/>
              <w:right w:w="85" w:type="dxa"/>
            </w:tcMar>
            <w:vAlign w:val="center"/>
          </w:tcPr>
          <w:p w14:paraId="7489DF4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w:t>
            </w:r>
          </w:p>
        </w:tc>
        <w:tc>
          <w:tcPr>
            <w:tcW w:w="1327" w:type="dxa"/>
            <w:tcBorders>
              <w:top w:val="nil"/>
              <w:left w:val="nil"/>
              <w:bottom w:val="nil"/>
              <w:right w:val="nil"/>
            </w:tcBorders>
            <w:tcMar>
              <w:top w:w="25" w:type="dxa"/>
              <w:left w:w="85" w:type="dxa"/>
              <w:bottom w:w="25" w:type="dxa"/>
              <w:right w:w="85" w:type="dxa"/>
            </w:tcMar>
            <w:vAlign w:val="center"/>
          </w:tcPr>
          <w:p w14:paraId="68474B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453</w:t>
            </w:r>
          </w:p>
        </w:tc>
        <w:tc>
          <w:tcPr>
            <w:tcW w:w="1170" w:type="dxa"/>
            <w:tcBorders>
              <w:top w:val="nil"/>
              <w:left w:val="nil"/>
              <w:bottom w:val="nil"/>
              <w:right w:val="nil"/>
            </w:tcBorders>
            <w:tcMar>
              <w:top w:w="25" w:type="dxa"/>
              <w:left w:w="85" w:type="dxa"/>
              <w:bottom w:w="25" w:type="dxa"/>
              <w:right w:w="85" w:type="dxa"/>
            </w:tcMar>
            <w:vAlign w:val="center"/>
          </w:tcPr>
          <w:p w14:paraId="1225B46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4B8757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36.45</w:t>
            </w:r>
          </w:p>
        </w:tc>
        <w:tc>
          <w:tcPr>
            <w:tcW w:w="1559" w:type="dxa"/>
            <w:tcBorders>
              <w:top w:val="nil"/>
              <w:left w:val="nil"/>
              <w:bottom w:val="nil"/>
              <w:right w:val="nil"/>
            </w:tcBorders>
            <w:tcMar>
              <w:top w:w="25" w:type="dxa"/>
              <w:left w:w="85" w:type="dxa"/>
              <w:bottom w:w="25" w:type="dxa"/>
              <w:right w:w="85" w:type="dxa"/>
            </w:tcMar>
            <w:vAlign w:val="center"/>
          </w:tcPr>
          <w:p w14:paraId="223748B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+ 4.45</w:t>
            </w:r>
          </w:p>
        </w:tc>
        <w:tc>
          <w:tcPr>
            <w:tcW w:w="850" w:type="dxa"/>
            <w:tcBorders>
              <w:top w:val="nil"/>
              <w:left w:val="nil"/>
              <w:bottom w:val="nil"/>
              <w:right w:val="nil"/>
            </w:tcBorders>
            <w:tcMar>
              <w:top w:w="25" w:type="dxa"/>
              <w:left w:w="85" w:type="dxa"/>
              <w:bottom w:w="25" w:type="dxa"/>
              <w:right w:w="85" w:type="dxa"/>
            </w:tcMar>
            <w:vAlign w:val="center"/>
          </w:tcPr>
          <w:p w14:paraId="3DEC812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32.49</w:t>
            </w:r>
          </w:p>
        </w:tc>
        <w:tc>
          <w:tcPr>
            <w:tcW w:w="940" w:type="dxa"/>
            <w:tcBorders>
              <w:top w:val="nil"/>
              <w:left w:val="nil"/>
              <w:bottom w:val="nil"/>
              <w:right w:val="nil"/>
            </w:tcBorders>
            <w:tcMar>
              <w:top w:w="25" w:type="dxa"/>
              <w:left w:w="85" w:type="dxa"/>
              <w:bottom w:w="25" w:type="dxa"/>
              <w:right w:w="85" w:type="dxa"/>
            </w:tcMar>
            <w:vAlign w:val="center"/>
          </w:tcPr>
          <w:p w14:paraId="35244A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72.45</w:t>
            </w:r>
          </w:p>
        </w:tc>
      </w:tr>
      <w:tr w:rsidR="00685509" w:rsidRPr="0052351B" w14:paraId="5959F5D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91AE17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N_10</w:t>
            </w:r>
          </w:p>
        </w:tc>
        <w:tc>
          <w:tcPr>
            <w:tcW w:w="1134" w:type="dxa"/>
            <w:tcBorders>
              <w:top w:val="nil"/>
              <w:left w:val="nil"/>
              <w:bottom w:val="nil"/>
              <w:right w:val="nil"/>
            </w:tcBorders>
            <w:tcMar>
              <w:top w:w="25" w:type="dxa"/>
              <w:left w:w="85" w:type="dxa"/>
              <w:bottom w:w="25" w:type="dxa"/>
              <w:right w:w="85" w:type="dxa"/>
            </w:tcMar>
            <w:vAlign w:val="center"/>
          </w:tcPr>
          <w:p w14:paraId="6747B2C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w:t>
            </w:r>
          </w:p>
        </w:tc>
        <w:tc>
          <w:tcPr>
            <w:tcW w:w="1327" w:type="dxa"/>
            <w:tcBorders>
              <w:top w:val="nil"/>
              <w:left w:val="nil"/>
              <w:bottom w:val="nil"/>
              <w:right w:val="nil"/>
            </w:tcBorders>
            <w:tcMar>
              <w:top w:w="25" w:type="dxa"/>
              <w:left w:w="85" w:type="dxa"/>
              <w:bottom w:w="25" w:type="dxa"/>
              <w:right w:w="85" w:type="dxa"/>
            </w:tcMar>
            <w:vAlign w:val="center"/>
          </w:tcPr>
          <w:p w14:paraId="44A2200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1034</w:t>
            </w:r>
          </w:p>
        </w:tc>
        <w:tc>
          <w:tcPr>
            <w:tcW w:w="1170" w:type="dxa"/>
            <w:tcBorders>
              <w:top w:val="nil"/>
              <w:left w:val="nil"/>
              <w:bottom w:val="nil"/>
              <w:right w:val="nil"/>
            </w:tcBorders>
            <w:tcMar>
              <w:top w:w="25" w:type="dxa"/>
              <w:left w:w="85" w:type="dxa"/>
              <w:bottom w:w="25" w:type="dxa"/>
              <w:right w:w="85" w:type="dxa"/>
            </w:tcMar>
            <w:vAlign w:val="center"/>
          </w:tcPr>
          <w:p w14:paraId="1AB3C56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7DA8A28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41.17</w:t>
            </w:r>
          </w:p>
        </w:tc>
        <w:tc>
          <w:tcPr>
            <w:tcW w:w="1559" w:type="dxa"/>
            <w:tcBorders>
              <w:top w:val="nil"/>
              <w:left w:val="nil"/>
              <w:bottom w:val="nil"/>
              <w:right w:val="nil"/>
            </w:tcBorders>
            <w:tcMar>
              <w:top w:w="25" w:type="dxa"/>
              <w:left w:w="85" w:type="dxa"/>
              <w:bottom w:w="25" w:type="dxa"/>
              <w:right w:w="85" w:type="dxa"/>
            </w:tcMar>
            <w:vAlign w:val="center"/>
          </w:tcPr>
          <w:p w14:paraId="496F47D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+ 6.17</w:t>
            </w:r>
          </w:p>
        </w:tc>
        <w:tc>
          <w:tcPr>
            <w:tcW w:w="850" w:type="dxa"/>
            <w:tcBorders>
              <w:top w:val="nil"/>
              <w:left w:val="nil"/>
              <w:bottom w:val="nil"/>
              <w:right w:val="nil"/>
            </w:tcBorders>
            <w:tcMar>
              <w:top w:w="25" w:type="dxa"/>
              <w:left w:w="85" w:type="dxa"/>
              <w:bottom w:w="25" w:type="dxa"/>
              <w:right w:w="85" w:type="dxa"/>
            </w:tcMar>
            <w:vAlign w:val="center"/>
          </w:tcPr>
          <w:p w14:paraId="4D24E63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35.96</w:t>
            </w:r>
          </w:p>
        </w:tc>
        <w:tc>
          <w:tcPr>
            <w:tcW w:w="940" w:type="dxa"/>
            <w:tcBorders>
              <w:top w:val="nil"/>
              <w:left w:val="nil"/>
              <w:bottom w:val="nil"/>
              <w:right w:val="nil"/>
            </w:tcBorders>
            <w:tcMar>
              <w:top w:w="25" w:type="dxa"/>
              <w:left w:w="85" w:type="dxa"/>
              <w:bottom w:w="25" w:type="dxa"/>
              <w:right w:w="85" w:type="dxa"/>
            </w:tcMar>
            <w:vAlign w:val="center"/>
          </w:tcPr>
          <w:p w14:paraId="1B9FB7C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74.68</w:t>
            </w:r>
          </w:p>
        </w:tc>
      </w:tr>
      <w:tr w:rsidR="00685509" w:rsidRPr="0052351B" w14:paraId="0F75B2E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B38AA1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14_35</w:t>
            </w:r>
          </w:p>
        </w:tc>
        <w:tc>
          <w:tcPr>
            <w:tcW w:w="1134" w:type="dxa"/>
            <w:tcBorders>
              <w:top w:val="nil"/>
              <w:left w:val="nil"/>
              <w:bottom w:val="nil"/>
              <w:right w:val="nil"/>
            </w:tcBorders>
            <w:tcMar>
              <w:top w:w="25" w:type="dxa"/>
              <w:left w:w="85" w:type="dxa"/>
              <w:bottom w:w="25" w:type="dxa"/>
              <w:right w:w="85" w:type="dxa"/>
            </w:tcMar>
            <w:vAlign w:val="center"/>
          </w:tcPr>
          <w:p w14:paraId="77E3348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85</w:t>
            </w:r>
          </w:p>
        </w:tc>
        <w:tc>
          <w:tcPr>
            <w:tcW w:w="1327" w:type="dxa"/>
            <w:tcBorders>
              <w:top w:val="nil"/>
              <w:left w:val="nil"/>
              <w:bottom w:val="nil"/>
              <w:right w:val="nil"/>
            </w:tcBorders>
            <w:tcMar>
              <w:top w:w="25" w:type="dxa"/>
              <w:left w:w="85" w:type="dxa"/>
              <w:bottom w:w="25" w:type="dxa"/>
              <w:right w:w="85" w:type="dxa"/>
            </w:tcMar>
            <w:vAlign w:val="center"/>
          </w:tcPr>
          <w:p w14:paraId="626269E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570</w:t>
            </w:r>
          </w:p>
        </w:tc>
        <w:tc>
          <w:tcPr>
            <w:tcW w:w="1170" w:type="dxa"/>
            <w:tcBorders>
              <w:top w:val="nil"/>
              <w:left w:val="nil"/>
              <w:bottom w:val="nil"/>
              <w:right w:val="nil"/>
            </w:tcBorders>
            <w:tcMar>
              <w:top w:w="25" w:type="dxa"/>
              <w:left w:w="85" w:type="dxa"/>
              <w:bottom w:w="25" w:type="dxa"/>
              <w:right w:w="85" w:type="dxa"/>
            </w:tcMar>
            <w:vAlign w:val="center"/>
          </w:tcPr>
          <w:p w14:paraId="74863E9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5D1C78C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31.10</w:t>
            </w:r>
          </w:p>
        </w:tc>
        <w:tc>
          <w:tcPr>
            <w:tcW w:w="1559" w:type="dxa"/>
            <w:tcBorders>
              <w:top w:val="nil"/>
              <w:left w:val="nil"/>
              <w:bottom w:val="nil"/>
              <w:right w:val="nil"/>
            </w:tcBorders>
            <w:tcMar>
              <w:top w:w="25" w:type="dxa"/>
              <w:left w:w="85" w:type="dxa"/>
              <w:bottom w:w="25" w:type="dxa"/>
              <w:right w:w="85" w:type="dxa"/>
            </w:tcMar>
            <w:vAlign w:val="center"/>
          </w:tcPr>
          <w:p w14:paraId="28534F2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w:t>
            </w:r>
          </w:p>
        </w:tc>
        <w:tc>
          <w:tcPr>
            <w:tcW w:w="850" w:type="dxa"/>
            <w:tcBorders>
              <w:top w:val="nil"/>
              <w:left w:val="nil"/>
              <w:bottom w:val="nil"/>
              <w:right w:val="nil"/>
            </w:tcBorders>
            <w:tcMar>
              <w:top w:w="25" w:type="dxa"/>
              <w:left w:w="85" w:type="dxa"/>
              <w:bottom w:w="25" w:type="dxa"/>
              <w:right w:w="85" w:type="dxa"/>
            </w:tcMar>
            <w:vAlign w:val="center"/>
          </w:tcPr>
          <w:p w14:paraId="1F11511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31.00</w:t>
            </w:r>
          </w:p>
        </w:tc>
        <w:tc>
          <w:tcPr>
            <w:tcW w:w="940" w:type="dxa"/>
            <w:tcBorders>
              <w:top w:val="nil"/>
              <w:left w:val="nil"/>
              <w:bottom w:val="nil"/>
              <w:right w:val="nil"/>
            </w:tcBorders>
            <w:tcMar>
              <w:top w:w="25" w:type="dxa"/>
              <w:left w:w="85" w:type="dxa"/>
              <w:bottom w:w="25" w:type="dxa"/>
              <w:right w:w="85" w:type="dxa"/>
            </w:tcMar>
            <w:vAlign w:val="center"/>
          </w:tcPr>
          <w:p w14:paraId="766157E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33.52</w:t>
            </w:r>
          </w:p>
        </w:tc>
      </w:tr>
      <w:tr w:rsidR="00685509" w:rsidRPr="0052351B" w14:paraId="0FA6139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15DF38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14_41</w:t>
            </w:r>
          </w:p>
        </w:tc>
        <w:tc>
          <w:tcPr>
            <w:tcW w:w="1134" w:type="dxa"/>
            <w:tcBorders>
              <w:top w:val="nil"/>
              <w:left w:val="nil"/>
              <w:bottom w:val="nil"/>
              <w:right w:val="nil"/>
            </w:tcBorders>
            <w:tcMar>
              <w:top w:w="25" w:type="dxa"/>
              <w:left w:w="85" w:type="dxa"/>
              <w:bottom w:w="25" w:type="dxa"/>
              <w:right w:w="85" w:type="dxa"/>
            </w:tcMar>
            <w:vAlign w:val="center"/>
          </w:tcPr>
          <w:p w14:paraId="7C55770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85</w:t>
            </w:r>
          </w:p>
        </w:tc>
        <w:tc>
          <w:tcPr>
            <w:tcW w:w="1327" w:type="dxa"/>
            <w:tcBorders>
              <w:top w:val="nil"/>
              <w:left w:val="nil"/>
              <w:bottom w:val="nil"/>
              <w:right w:val="nil"/>
            </w:tcBorders>
            <w:tcMar>
              <w:top w:w="25" w:type="dxa"/>
              <w:left w:w="85" w:type="dxa"/>
              <w:bottom w:w="25" w:type="dxa"/>
              <w:right w:w="85" w:type="dxa"/>
            </w:tcMar>
            <w:vAlign w:val="center"/>
          </w:tcPr>
          <w:p w14:paraId="75C4760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959</w:t>
            </w:r>
          </w:p>
        </w:tc>
        <w:tc>
          <w:tcPr>
            <w:tcW w:w="1170" w:type="dxa"/>
            <w:tcBorders>
              <w:top w:val="nil"/>
              <w:left w:val="nil"/>
              <w:bottom w:val="nil"/>
              <w:right w:val="nil"/>
            </w:tcBorders>
            <w:tcMar>
              <w:top w:w="25" w:type="dxa"/>
              <w:left w:w="85" w:type="dxa"/>
              <w:bottom w:w="25" w:type="dxa"/>
              <w:right w:w="85" w:type="dxa"/>
            </w:tcMar>
            <w:vAlign w:val="center"/>
          </w:tcPr>
          <w:p w14:paraId="0CF1AC3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2E68653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34.63</w:t>
            </w:r>
          </w:p>
        </w:tc>
        <w:tc>
          <w:tcPr>
            <w:tcW w:w="1559" w:type="dxa"/>
            <w:tcBorders>
              <w:top w:val="nil"/>
              <w:left w:val="nil"/>
              <w:bottom w:val="nil"/>
              <w:right w:val="nil"/>
            </w:tcBorders>
            <w:tcMar>
              <w:top w:w="25" w:type="dxa"/>
              <w:left w:w="85" w:type="dxa"/>
              <w:bottom w:w="25" w:type="dxa"/>
              <w:right w:w="85" w:type="dxa"/>
            </w:tcMar>
            <w:vAlign w:val="center"/>
          </w:tcPr>
          <w:p w14:paraId="75FFC16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+ 2.63</w:t>
            </w:r>
          </w:p>
        </w:tc>
        <w:tc>
          <w:tcPr>
            <w:tcW w:w="850" w:type="dxa"/>
            <w:tcBorders>
              <w:top w:val="nil"/>
              <w:left w:val="nil"/>
              <w:bottom w:val="nil"/>
              <w:right w:val="nil"/>
            </w:tcBorders>
            <w:tcMar>
              <w:top w:w="25" w:type="dxa"/>
              <w:left w:w="85" w:type="dxa"/>
              <w:bottom w:w="25" w:type="dxa"/>
              <w:right w:w="85" w:type="dxa"/>
            </w:tcMar>
            <w:vAlign w:val="center"/>
          </w:tcPr>
          <w:p w14:paraId="6FAB5EC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32.37</w:t>
            </w:r>
          </w:p>
        </w:tc>
        <w:tc>
          <w:tcPr>
            <w:tcW w:w="940" w:type="dxa"/>
            <w:tcBorders>
              <w:top w:val="nil"/>
              <w:left w:val="nil"/>
              <w:bottom w:val="nil"/>
              <w:right w:val="nil"/>
            </w:tcBorders>
            <w:tcMar>
              <w:top w:w="25" w:type="dxa"/>
              <w:left w:w="85" w:type="dxa"/>
              <w:bottom w:w="25" w:type="dxa"/>
              <w:right w:w="85" w:type="dxa"/>
            </w:tcMar>
            <w:vAlign w:val="center"/>
          </w:tcPr>
          <w:p w14:paraId="1C5F50A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50.67</w:t>
            </w:r>
          </w:p>
        </w:tc>
      </w:tr>
      <w:tr w:rsidR="00685509" w:rsidRPr="0052351B" w14:paraId="677B569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149C05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N_22</w:t>
            </w:r>
          </w:p>
        </w:tc>
        <w:tc>
          <w:tcPr>
            <w:tcW w:w="1134" w:type="dxa"/>
            <w:tcBorders>
              <w:top w:val="nil"/>
              <w:left w:val="nil"/>
              <w:bottom w:val="nil"/>
              <w:right w:val="nil"/>
            </w:tcBorders>
            <w:tcMar>
              <w:top w:w="25" w:type="dxa"/>
              <w:left w:w="85" w:type="dxa"/>
              <w:bottom w:w="25" w:type="dxa"/>
              <w:right w:w="85" w:type="dxa"/>
            </w:tcMar>
            <w:vAlign w:val="center"/>
          </w:tcPr>
          <w:p w14:paraId="3565F1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87</w:t>
            </w:r>
          </w:p>
        </w:tc>
        <w:tc>
          <w:tcPr>
            <w:tcW w:w="1327" w:type="dxa"/>
            <w:tcBorders>
              <w:top w:val="nil"/>
              <w:left w:val="nil"/>
              <w:bottom w:val="nil"/>
              <w:right w:val="nil"/>
            </w:tcBorders>
            <w:tcMar>
              <w:top w:w="25" w:type="dxa"/>
              <w:left w:w="85" w:type="dxa"/>
              <w:bottom w:w="25" w:type="dxa"/>
              <w:right w:w="85" w:type="dxa"/>
            </w:tcMar>
            <w:vAlign w:val="center"/>
          </w:tcPr>
          <w:p w14:paraId="22F91D1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926</w:t>
            </w:r>
          </w:p>
        </w:tc>
        <w:tc>
          <w:tcPr>
            <w:tcW w:w="1170" w:type="dxa"/>
            <w:tcBorders>
              <w:top w:val="nil"/>
              <w:left w:val="nil"/>
              <w:bottom w:val="nil"/>
              <w:right w:val="nil"/>
            </w:tcBorders>
            <w:tcMar>
              <w:top w:w="25" w:type="dxa"/>
              <w:left w:w="85" w:type="dxa"/>
              <w:bottom w:w="25" w:type="dxa"/>
              <w:right w:w="85" w:type="dxa"/>
            </w:tcMar>
            <w:vAlign w:val="center"/>
          </w:tcPr>
          <w:p w14:paraId="49DE8F6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7A2FCF7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36.48</w:t>
            </w:r>
          </w:p>
        </w:tc>
        <w:tc>
          <w:tcPr>
            <w:tcW w:w="1559" w:type="dxa"/>
            <w:tcBorders>
              <w:top w:val="nil"/>
              <w:left w:val="nil"/>
              <w:bottom w:val="nil"/>
              <w:right w:val="nil"/>
            </w:tcBorders>
            <w:tcMar>
              <w:top w:w="25" w:type="dxa"/>
              <w:left w:w="85" w:type="dxa"/>
              <w:bottom w:w="25" w:type="dxa"/>
              <w:right w:w="85" w:type="dxa"/>
            </w:tcMar>
            <w:vAlign w:val="center"/>
          </w:tcPr>
          <w:p w14:paraId="1736BD6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+ 1.48</w:t>
            </w:r>
          </w:p>
        </w:tc>
        <w:tc>
          <w:tcPr>
            <w:tcW w:w="850" w:type="dxa"/>
            <w:tcBorders>
              <w:top w:val="nil"/>
              <w:left w:val="nil"/>
              <w:bottom w:val="nil"/>
              <w:right w:val="nil"/>
            </w:tcBorders>
            <w:tcMar>
              <w:top w:w="25" w:type="dxa"/>
              <w:left w:w="85" w:type="dxa"/>
              <w:bottom w:w="25" w:type="dxa"/>
              <w:right w:w="85" w:type="dxa"/>
            </w:tcMar>
            <w:vAlign w:val="center"/>
          </w:tcPr>
          <w:p w14:paraId="2A0DFD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75C6D23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47.76</w:t>
            </w:r>
          </w:p>
        </w:tc>
      </w:tr>
      <w:tr w:rsidR="00685509" w:rsidRPr="0052351B" w14:paraId="332D1AFB" w14:textId="77777777" w:rsidTr="00D05A1F">
        <w:tc>
          <w:tcPr>
            <w:tcW w:w="1049" w:type="dxa"/>
            <w:tcBorders>
              <w:top w:val="nil"/>
              <w:left w:val="nil"/>
              <w:bottom w:val="single" w:sz="4" w:space="0" w:color="auto"/>
              <w:right w:val="nil"/>
            </w:tcBorders>
            <w:tcMar>
              <w:top w:w="25" w:type="dxa"/>
              <w:left w:w="85" w:type="dxa"/>
              <w:bottom w:w="25" w:type="dxa"/>
              <w:right w:w="85" w:type="dxa"/>
            </w:tcMar>
            <w:vAlign w:val="center"/>
          </w:tcPr>
          <w:p w14:paraId="01B55A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14_08</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255B390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89</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37A7A02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34B8DF0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334FD81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35.98</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1922DD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+ 1.98</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69A89D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34.27</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04B1C70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48.23</w:t>
            </w:r>
          </w:p>
        </w:tc>
      </w:tr>
      <w:tr w:rsidR="00685509" w:rsidRPr="0052351B" w14:paraId="197FCF62" w14:textId="77777777" w:rsidTr="00D05A1F">
        <w:tc>
          <w:tcPr>
            <w:tcW w:w="1049" w:type="dxa"/>
            <w:tcBorders>
              <w:top w:val="single" w:sz="4" w:space="0" w:color="auto"/>
              <w:left w:val="nil"/>
              <w:bottom w:val="nil"/>
              <w:right w:val="nil"/>
            </w:tcBorders>
            <w:tcMar>
              <w:top w:w="25" w:type="dxa"/>
              <w:left w:w="85" w:type="dxa"/>
              <w:bottom w:w="25" w:type="dxa"/>
              <w:right w:w="85" w:type="dxa"/>
            </w:tcMar>
            <w:vAlign w:val="center"/>
          </w:tcPr>
          <w:p w14:paraId="6470D4F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14_30</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57A5FF8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164815E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453</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667C826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51A27FB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43.12</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620A0CA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+ 12.12</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3693807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33.18</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53B31D8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98.45</w:t>
            </w:r>
          </w:p>
        </w:tc>
      </w:tr>
      <w:tr w:rsidR="00685509" w:rsidRPr="0052351B" w14:paraId="799A4DCB"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7439D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14_34</w:t>
            </w:r>
          </w:p>
        </w:tc>
        <w:tc>
          <w:tcPr>
            <w:tcW w:w="1134" w:type="dxa"/>
            <w:tcBorders>
              <w:top w:val="nil"/>
              <w:left w:val="nil"/>
              <w:bottom w:val="nil"/>
              <w:right w:val="nil"/>
            </w:tcBorders>
            <w:tcMar>
              <w:top w:w="25" w:type="dxa"/>
              <w:left w:w="85" w:type="dxa"/>
              <w:bottom w:w="25" w:type="dxa"/>
              <w:right w:w="85" w:type="dxa"/>
            </w:tcMar>
            <w:vAlign w:val="center"/>
          </w:tcPr>
          <w:p w14:paraId="57F262A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w:t>
            </w:r>
          </w:p>
        </w:tc>
        <w:tc>
          <w:tcPr>
            <w:tcW w:w="1327" w:type="dxa"/>
            <w:tcBorders>
              <w:top w:val="nil"/>
              <w:left w:val="nil"/>
              <w:bottom w:val="nil"/>
              <w:right w:val="nil"/>
            </w:tcBorders>
            <w:tcMar>
              <w:top w:w="25" w:type="dxa"/>
              <w:left w:w="85" w:type="dxa"/>
              <w:bottom w:w="25" w:type="dxa"/>
              <w:right w:w="85" w:type="dxa"/>
            </w:tcMar>
            <w:vAlign w:val="center"/>
          </w:tcPr>
          <w:p w14:paraId="08BF72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1134</w:t>
            </w:r>
          </w:p>
        </w:tc>
        <w:tc>
          <w:tcPr>
            <w:tcW w:w="1170" w:type="dxa"/>
            <w:tcBorders>
              <w:top w:val="nil"/>
              <w:left w:val="nil"/>
              <w:bottom w:val="nil"/>
              <w:right w:val="nil"/>
            </w:tcBorders>
            <w:tcMar>
              <w:top w:w="25" w:type="dxa"/>
              <w:left w:w="85" w:type="dxa"/>
              <w:bottom w:w="25" w:type="dxa"/>
              <w:right w:w="85" w:type="dxa"/>
            </w:tcMar>
            <w:vAlign w:val="center"/>
          </w:tcPr>
          <w:p w14:paraId="338C8D4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3213CD1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34.49</w:t>
            </w:r>
          </w:p>
        </w:tc>
        <w:tc>
          <w:tcPr>
            <w:tcW w:w="1559" w:type="dxa"/>
            <w:tcBorders>
              <w:top w:val="nil"/>
              <w:left w:val="nil"/>
              <w:bottom w:val="nil"/>
              <w:right w:val="nil"/>
            </w:tcBorders>
            <w:tcMar>
              <w:top w:w="25" w:type="dxa"/>
              <w:left w:w="85" w:type="dxa"/>
              <w:bottom w:w="25" w:type="dxa"/>
              <w:right w:w="85" w:type="dxa"/>
            </w:tcMar>
            <w:vAlign w:val="center"/>
          </w:tcPr>
          <w:p w14:paraId="3CAF69A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+ 0.49</w:t>
            </w:r>
          </w:p>
        </w:tc>
        <w:tc>
          <w:tcPr>
            <w:tcW w:w="850" w:type="dxa"/>
            <w:tcBorders>
              <w:top w:val="nil"/>
              <w:left w:val="nil"/>
              <w:bottom w:val="nil"/>
              <w:right w:val="nil"/>
            </w:tcBorders>
            <w:tcMar>
              <w:top w:w="25" w:type="dxa"/>
              <w:left w:w="85" w:type="dxa"/>
              <w:bottom w:w="25" w:type="dxa"/>
              <w:right w:w="85" w:type="dxa"/>
            </w:tcMar>
            <w:vAlign w:val="center"/>
          </w:tcPr>
          <w:p w14:paraId="30743EE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34.04</w:t>
            </w:r>
          </w:p>
        </w:tc>
        <w:tc>
          <w:tcPr>
            <w:tcW w:w="940" w:type="dxa"/>
            <w:tcBorders>
              <w:top w:val="nil"/>
              <w:left w:val="nil"/>
              <w:bottom w:val="nil"/>
              <w:right w:val="nil"/>
            </w:tcBorders>
            <w:tcMar>
              <w:top w:w="25" w:type="dxa"/>
              <w:left w:w="85" w:type="dxa"/>
              <w:bottom w:w="25" w:type="dxa"/>
              <w:right w:w="85" w:type="dxa"/>
            </w:tcMar>
            <w:vAlign w:val="center"/>
          </w:tcPr>
          <w:p w14:paraId="769CD4B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40.19</w:t>
            </w:r>
          </w:p>
        </w:tc>
      </w:tr>
      <w:tr w:rsidR="00685509" w:rsidRPr="0052351B" w14:paraId="5132C99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FA75DC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14_21</w:t>
            </w:r>
          </w:p>
        </w:tc>
        <w:tc>
          <w:tcPr>
            <w:tcW w:w="1134" w:type="dxa"/>
            <w:tcBorders>
              <w:top w:val="nil"/>
              <w:left w:val="nil"/>
              <w:bottom w:val="nil"/>
              <w:right w:val="nil"/>
            </w:tcBorders>
            <w:tcMar>
              <w:top w:w="25" w:type="dxa"/>
              <w:left w:w="85" w:type="dxa"/>
              <w:bottom w:w="25" w:type="dxa"/>
              <w:right w:w="85" w:type="dxa"/>
            </w:tcMar>
            <w:vAlign w:val="center"/>
          </w:tcPr>
          <w:p w14:paraId="42C49C7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92</w:t>
            </w:r>
          </w:p>
        </w:tc>
        <w:tc>
          <w:tcPr>
            <w:tcW w:w="1327" w:type="dxa"/>
            <w:tcBorders>
              <w:top w:val="nil"/>
              <w:left w:val="nil"/>
              <w:bottom w:val="nil"/>
              <w:right w:val="nil"/>
            </w:tcBorders>
            <w:tcMar>
              <w:top w:w="25" w:type="dxa"/>
              <w:left w:w="85" w:type="dxa"/>
              <w:bottom w:w="25" w:type="dxa"/>
              <w:right w:w="85" w:type="dxa"/>
            </w:tcMar>
            <w:vAlign w:val="center"/>
          </w:tcPr>
          <w:p w14:paraId="0BB2610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870</w:t>
            </w:r>
          </w:p>
        </w:tc>
        <w:tc>
          <w:tcPr>
            <w:tcW w:w="1170" w:type="dxa"/>
            <w:tcBorders>
              <w:top w:val="nil"/>
              <w:left w:val="nil"/>
              <w:bottom w:val="nil"/>
              <w:right w:val="nil"/>
            </w:tcBorders>
            <w:tcMar>
              <w:top w:w="25" w:type="dxa"/>
              <w:left w:w="85" w:type="dxa"/>
              <w:bottom w:w="25" w:type="dxa"/>
              <w:right w:w="85" w:type="dxa"/>
            </w:tcMar>
            <w:vAlign w:val="center"/>
          </w:tcPr>
          <w:p w14:paraId="554162C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48770AD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37.48</w:t>
            </w:r>
          </w:p>
        </w:tc>
        <w:tc>
          <w:tcPr>
            <w:tcW w:w="1559" w:type="dxa"/>
            <w:tcBorders>
              <w:top w:val="nil"/>
              <w:left w:val="nil"/>
              <w:bottom w:val="nil"/>
              <w:right w:val="nil"/>
            </w:tcBorders>
            <w:tcMar>
              <w:top w:w="25" w:type="dxa"/>
              <w:left w:w="85" w:type="dxa"/>
              <w:bottom w:w="25" w:type="dxa"/>
              <w:right w:w="85" w:type="dxa"/>
            </w:tcMar>
            <w:vAlign w:val="center"/>
          </w:tcPr>
          <w:p w14:paraId="19E89E5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+ 1.48</w:t>
            </w:r>
          </w:p>
        </w:tc>
        <w:tc>
          <w:tcPr>
            <w:tcW w:w="850" w:type="dxa"/>
            <w:tcBorders>
              <w:top w:val="nil"/>
              <w:left w:val="nil"/>
              <w:bottom w:val="nil"/>
              <w:right w:val="nil"/>
            </w:tcBorders>
            <w:tcMar>
              <w:top w:w="25" w:type="dxa"/>
              <w:left w:w="85" w:type="dxa"/>
              <w:bottom w:w="25" w:type="dxa"/>
              <w:right w:w="85" w:type="dxa"/>
            </w:tcMar>
            <w:vAlign w:val="center"/>
          </w:tcPr>
          <w:p w14:paraId="0C0E880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36.17</w:t>
            </w:r>
          </w:p>
        </w:tc>
        <w:tc>
          <w:tcPr>
            <w:tcW w:w="940" w:type="dxa"/>
            <w:tcBorders>
              <w:top w:val="nil"/>
              <w:left w:val="nil"/>
              <w:bottom w:val="nil"/>
              <w:right w:val="nil"/>
            </w:tcBorders>
            <w:tcMar>
              <w:top w:w="25" w:type="dxa"/>
              <w:left w:w="85" w:type="dxa"/>
              <w:bottom w:w="25" w:type="dxa"/>
              <w:right w:w="85" w:type="dxa"/>
            </w:tcMar>
            <w:vAlign w:val="center"/>
          </w:tcPr>
          <w:p w14:paraId="248659E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48.77</w:t>
            </w:r>
          </w:p>
        </w:tc>
      </w:tr>
      <w:tr w:rsidR="00685509" w:rsidRPr="0052351B" w14:paraId="22F6AEF6"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46C1F7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N_16</w:t>
            </w:r>
          </w:p>
        </w:tc>
        <w:tc>
          <w:tcPr>
            <w:tcW w:w="1134" w:type="dxa"/>
            <w:tcBorders>
              <w:top w:val="nil"/>
              <w:left w:val="nil"/>
              <w:bottom w:val="nil"/>
              <w:right w:val="nil"/>
            </w:tcBorders>
            <w:tcMar>
              <w:top w:w="25" w:type="dxa"/>
              <w:left w:w="85" w:type="dxa"/>
              <w:bottom w:w="25" w:type="dxa"/>
              <w:right w:w="85" w:type="dxa"/>
            </w:tcMar>
            <w:vAlign w:val="center"/>
          </w:tcPr>
          <w:p w14:paraId="6300C76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94</w:t>
            </w:r>
          </w:p>
        </w:tc>
        <w:tc>
          <w:tcPr>
            <w:tcW w:w="1327" w:type="dxa"/>
            <w:tcBorders>
              <w:top w:val="nil"/>
              <w:left w:val="nil"/>
              <w:bottom w:val="nil"/>
              <w:right w:val="nil"/>
            </w:tcBorders>
            <w:tcMar>
              <w:top w:w="25" w:type="dxa"/>
              <w:left w:w="85" w:type="dxa"/>
              <w:bottom w:w="25" w:type="dxa"/>
              <w:right w:w="85" w:type="dxa"/>
            </w:tcMar>
            <w:vAlign w:val="center"/>
          </w:tcPr>
          <w:p w14:paraId="2FEE1E0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1012</w:t>
            </w:r>
          </w:p>
        </w:tc>
        <w:tc>
          <w:tcPr>
            <w:tcW w:w="1170" w:type="dxa"/>
            <w:tcBorders>
              <w:top w:val="nil"/>
              <w:left w:val="nil"/>
              <w:bottom w:val="nil"/>
              <w:right w:val="nil"/>
            </w:tcBorders>
            <w:tcMar>
              <w:top w:w="25" w:type="dxa"/>
              <w:left w:w="85" w:type="dxa"/>
              <w:bottom w:w="25" w:type="dxa"/>
              <w:right w:w="85" w:type="dxa"/>
            </w:tcMar>
            <w:vAlign w:val="center"/>
          </w:tcPr>
          <w:p w14:paraId="5D0285B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44D0F73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37.45</w:t>
            </w:r>
          </w:p>
        </w:tc>
        <w:tc>
          <w:tcPr>
            <w:tcW w:w="1559" w:type="dxa"/>
            <w:tcBorders>
              <w:top w:val="nil"/>
              <w:left w:val="nil"/>
              <w:bottom w:val="nil"/>
              <w:right w:val="nil"/>
            </w:tcBorders>
            <w:tcMar>
              <w:top w:w="25" w:type="dxa"/>
              <w:left w:w="85" w:type="dxa"/>
              <w:bottom w:w="25" w:type="dxa"/>
              <w:right w:w="85" w:type="dxa"/>
            </w:tcMar>
            <w:vAlign w:val="center"/>
          </w:tcPr>
          <w:p w14:paraId="1FA950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+ 4.45</w:t>
            </w:r>
          </w:p>
        </w:tc>
        <w:tc>
          <w:tcPr>
            <w:tcW w:w="850" w:type="dxa"/>
            <w:tcBorders>
              <w:top w:val="nil"/>
              <w:left w:val="nil"/>
              <w:bottom w:val="nil"/>
              <w:right w:val="nil"/>
            </w:tcBorders>
            <w:tcMar>
              <w:top w:w="25" w:type="dxa"/>
              <w:left w:w="85" w:type="dxa"/>
              <w:bottom w:w="25" w:type="dxa"/>
              <w:right w:w="85" w:type="dxa"/>
            </w:tcMar>
            <w:vAlign w:val="center"/>
          </w:tcPr>
          <w:p w14:paraId="3D925A4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329F43B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73.51</w:t>
            </w:r>
          </w:p>
        </w:tc>
      </w:tr>
      <w:tr w:rsidR="00685509" w:rsidRPr="0052351B" w14:paraId="1E208E12"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CA2CC2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14_15</w:t>
            </w:r>
          </w:p>
        </w:tc>
        <w:tc>
          <w:tcPr>
            <w:tcW w:w="1134" w:type="dxa"/>
            <w:tcBorders>
              <w:top w:val="nil"/>
              <w:left w:val="nil"/>
              <w:bottom w:val="nil"/>
              <w:right w:val="nil"/>
            </w:tcBorders>
            <w:tcMar>
              <w:top w:w="25" w:type="dxa"/>
              <w:left w:w="85" w:type="dxa"/>
              <w:bottom w:w="25" w:type="dxa"/>
              <w:right w:w="85" w:type="dxa"/>
            </w:tcMar>
            <w:vAlign w:val="center"/>
          </w:tcPr>
          <w:p w14:paraId="3C7F34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w:t>
            </w:r>
          </w:p>
        </w:tc>
        <w:tc>
          <w:tcPr>
            <w:tcW w:w="1327" w:type="dxa"/>
            <w:tcBorders>
              <w:top w:val="nil"/>
              <w:left w:val="nil"/>
              <w:bottom w:val="nil"/>
              <w:right w:val="nil"/>
            </w:tcBorders>
            <w:tcMar>
              <w:top w:w="25" w:type="dxa"/>
              <w:left w:w="85" w:type="dxa"/>
              <w:bottom w:w="25" w:type="dxa"/>
              <w:right w:w="85" w:type="dxa"/>
            </w:tcMar>
            <w:vAlign w:val="center"/>
          </w:tcPr>
          <w:p w14:paraId="771F82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641</w:t>
            </w:r>
          </w:p>
        </w:tc>
        <w:tc>
          <w:tcPr>
            <w:tcW w:w="1170" w:type="dxa"/>
            <w:tcBorders>
              <w:top w:val="nil"/>
              <w:left w:val="nil"/>
              <w:bottom w:val="nil"/>
              <w:right w:val="nil"/>
            </w:tcBorders>
            <w:tcMar>
              <w:top w:w="25" w:type="dxa"/>
              <w:left w:w="85" w:type="dxa"/>
              <w:bottom w:w="25" w:type="dxa"/>
              <w:right w:w="85" w:type="dxa"/>
            </w:tcMar>
            <w:vAlign w:val="center"/>
          </w:tcPr>
          <w:p w14:paraId="0EE8FC1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1B1BB22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35.12</w:t>
            </w:r>
          </w:p>
        </w:tc>
        <w:tc>
          <w:tcPr>
            <w:tcW w:w="1559" w:type="dxa"/>
            <w:tcBorders>
              <w:top w:val="nil"/>
              <w:left w:val="nil"/>
              <w:bottom w:val="nil"/>
              <w:right w:val="nil"/>
            </w:tcBorders>
            <w:tcMar>
              <w:top w:w="25" w:type="dxa"/>
              <w:left w:w="85" w:type="dxa"/>
              <w:bottom w:w="25" w:type="dxa"/>
              <w:right w:w="85" w:type="dxa"/>
            </w:tcMar>
            <w:vAlign w:val="center"/>
          </w:tcPr>
          <w:p w14:paraId="108D898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+ 4.12</w:t>
            </w:r>
          </w:p>
        </w:tc>
        <w:tc>
          <w:tcPr>
            <w:tcW w:w="850" w:type="dxa"/>
            <w:tcBorders>
              <w:top w:val="nil"/>
              <w:left w:val="nil"/>
              <w:bottom w:val="nil"/>
              <w:right w:val="nil"/>
            </w:tcBorders>
            <w:tcMar>
              <w:top w:w="25" w:type="dxa"/>
              <w:left w:w="85" w:type="dxa"/>
              <w:bottom w:w="25" w:type="dxa"/>
              <w:right w:w="85" w:type="dxa"/>
            </w:tcMar>
            <w:vAlign w:val="center"/>
          </w:tcPr>
          <w:p w14:paraId="20E215A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31.67</w:t>
            </w:r>
          </w:p>
        </w:tc>
        <w:tc>
          <w:tcPr>
            <w:tcW w:w="940" w:type="dxa"/>
            <w:tcBorders>
              <w:top w:val="nil"/>
              <w:left w:val="nil"/>
              <w:bottom w:val="nil"/>
              <w:right w:val="nil"/>
            </w:tcBorders>
            <w:tcMar>
              <w:top w:w="25" w:type="dxa"/>
              <w:left w:w="85" w:type="dxa"/>
              <w:bottom w:w="25" w:type="dxa"/>
              <w:right w:w="85" w:type="dxa"/>
            </w:tcMar>
            <w:vAlign w:val="center"/>
          </w:tcPr>
          <w:p w14:paraId="1C665D9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56.54</w:t>
            </w:r>
          </w:p>
        </w:tc>
      </w:tr>
      <w:tr w:rsidR="00685509" w:rsidRPr="0052351B" w14:paraId="6B7BF231"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1F70E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14_19</w:t>
            </w:r>
          </w:p>
        </w:tc>
        <w:tc>
          <w:tcPr>
            <w:tcW w:w="1134" w:type="dxa"/>
            <w:tcBorders>
              <w:top w:val="nil"/>
              <w:left w:val="nil"/>
              <w:bottom w:val="nil"/>
              <w:right w:val="nil"/>
            </w:tcBorders>
            <w:tcMar>
              <w:top w:w="25" w:type="dxa"/>
              <w:left w:w="85" w:type="dxa"/>
              <w:bottom w:w="25" w:type="dxa"/>
              <w:right w:w="85" w:type="dxa"/>
            </w:tcMar>
            <w:vAlign w:val="center"/>
          </w:tcPr>
          <w:p w14:paraId="5E0076A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w:t>
            </w:r>
          </w:p>
        </w:tc>
        <w:tc>
          <w:tcPr>
            <w:tcW w:w="1327" w:type="dxa"/>
            <w:tcBorders>
              <w:top w:val="nil"/>
              <w:left w:val="nil"/>
              <w:bottom w:val="nil"/>
              <w:right w:val="nil"/>
            </w:tcBorders>
            <w:tcMar>
              <w:top w:w="25" w:type="dxa"/>
              <w:left w:w="85" w:type="dxa"/>
              <w:bottom w:w="25" w:type="dxa"/>
              <w:right w:w="85" w:type="dxa"/>
            </w:tcMar>
            <w:vAlign w:val="center"/>
          </w:tcPr>
          <w:p w14:paraId="52D532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1145</w:t>
            </w:r>
          </w:p>
        </w:tc>
        <w:tc>
          <w:tcPr>
            <w:tcW w:w="1170" w:type="dxa"/>
            <w:tcBorders>
              <w:top w:val="nil"/>
              <w:left w:val="nil"/>
              <w:bottom w:val="nil"/>
              <w:right w:val="nil"/>
            </w:tcBorders>
            <w:tcMar>
              <w:top w:w="25" w:type="dxa"/>
              <w:left w:w="85" w:type="dxa"/>
              <w:bottom w:w="25" w:type="dxa"/>
              <w:right w:w="85" w:type="dxa"/>
            </w:tcMar>
            <w:vAlign w:val="center"/>
          </w:tcPr>
          <w:p w14:paraId="5801EA9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w:t>
            </w:r>
          </w:p>
        </w:tc>
        <w:tc>
          <w:tcPr>
            <w:tcW w:w="1331" w:type="dxa"/>
            <w:tcBorders>
              <w:top w:val="nil"/>
              <w:left w:val="nil"/>
              <w:bottom w:val="nil"/>
              <w:right w:val="nil"/>
            </w:tcBorders>
            <w:tcMar>
              <w:top w:w="25" w:type="dxa"/>
              <w:left w:w="85" w:type="dxa"/>
              <w:bottom w:w="25" w:type="dxa"/>
              <w:right w:w="85" w:type="dxa"/>
            </w:tcMar>
            <w:vAlign w:val="center"/>
          </w:tcPr>
          <w:p w14:paraId="5C90D39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38.89</w:t>
            </w:r>
          </w:p>
        </w:tc>
        <w:tc>
          <w:tcPr>
            <w:tcW w:w="1559" w:type="dxa"/>
            <w:tcBorders>
              <w:top w:val="nil"/>
              <w:left w:val="nil"/>
              <w:bottom w:val="nil"/>
              <w:right w:val="nil"/>
            </w:tcBorders>
            <w:tcMar>
              <w:top w:w="25" w:type="dxa"/>
              <w:left w:w="85" w:type="dxa"/>
              <w:bottom w:w="25" w:type="dxa"/>
              <w:right w:w="85" w:type="dxa"/>
            </w:tcMar>
            <w:vAlign w:val="center"/>
          </w:tcPr>
          <w:p w14:paraId="3B11CE3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+ 0.89</w:t>
            </w:r>
          </w:p>
        </w:tc>
        <w:tc>
          <w:tcPr>
            <w:tcW w:w="850" w:type="dxa"/>
            <w:tcBorders>
              <w:top w:val="nil"/>
              <w:left w:val="nil"/>
              <w:bottom w:val="nil"/>
              <w:right w:val="nil"/>
            </w:tcBorders>
            <w:tcMar>
              <w:top w:w="25" w:type="dxa"/>
              <w:left w:w="85" w:type="dxa"/>
              <w:bottom w:w="25" w:type="dxa"/>
              <w:right w:w="85" w:type="dxa"/>
            </w:tcMar>
            <w:vAlign w:val="center"/>
          </w:tcPr>
          <w:p w14:paraId="35214B6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38.10</w:t>
            </w:r>
          </w:p>
        </w:tc>
        <w:tc>
          <w:tcPr>
            <w:tcW w:w="940" w:type="dxa"/>
            <w:tcBorders>
              <w:top w:val="nil"/>
              <w:left w:val="nil"/>
              <w:bottom w:val="nil"/>
              <w:right w:val="nil"/>
            </w:tcBorders>
            <w:tcMar>
              <w:top w:w="25" w:type="dxa"/>
              <w:left w:w="85" w:type="dxa"/>
              <w:bottom w:w="25" w:type="dxa"/>
              <w:right w:w="85" w:type="dxa"/>
            </w:tcMar>
            <w:vAlign w:val="center"/>
          </w:tcPr>
          <w:p w14:paraId="5956A16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46.30</w:t>
            </w:r>
          </w:p>
        </w:tc>
      </w:tr>
      <w:tr w:rsidR="00685509" w:rsidRPr="0052351B" w14:paraId="02097A7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D073D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14_04</w:t>
            </w:r>
          </w:p>
        </w:tc>
        <w:tc>
          <w:tcPr>
            <w:tcW w:w="1134" w:type="dxa"/>
            <w:tcBorders>
              <w:top w:val="nil"/>
              <w:left w:val="nil"/>
              <w:bottom w:val="nil"/>
              <w:right w:val="nil"/>
            </w:tcBorders>
            <w:tcMar>
              <w:top w:w="25" w:type="dxa"/>
              <w:left w:w="85" w:type="dxa"/>
              <w:bottom w:w="25" w:type="dxa"/>
              <w:right w:w="85" w:type="dxa"/>
            </w:tcMar>
            <w:vAlign w:val="center"/>
          </w:tcPr>
          <w:p w14:paraId="69E0B91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102</w:t>
            </w:r>
          </w:p>
        </w:tc>
        <w:tc>
          <w:tcPr>
            <w:tcW w:w="1327" w:type="dxa"/>
            <w:tcBorders>
              <w:top w:val="nil"/>
              <w:left w:val="nil"/>
              <w:bottom w:val="nil"/>
              <w:right w:val="nil"/>
            </w:tcBorders>
            <w:tcMar>
              <w:top w:w="25" w:type="dxa"/>
              <w:left w:w="85" w:type="dxa"/>
              <w:bottom w:w="25" w:type="dxa"/>
              <w:right w:w="85" w:type="dxa"/>
            </w:tcMar>
            <w:vAlign w:val="center"/>
          </w:tcPr>
          <w:p w14:paraId="6D29A6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492</w:t>
            </w:r>
          </w:p>
        </w:tc>
        <w:tc>
          <w:tcPr>
            <w:tcW w:w="1170" w:type="dxa"/>
            <w:tcBorders>
              <w:top w:val="nil"/>
              <w:left w:val="nil"/>
              <w:bottom w:val="nil"/>
              <w:right w:val="nil"/>
            </w:tcBorders>
            <w:tcMar>
              <w:top w:w="25" w:type="dxa"/>
              <w:left w:w="85" w:type="dxa"/>
              <w:bottom w:w="25" w:type="dxa"/>
              <w:right w:w="85" w:type="dxa"/>
            </w:tcMar>
            <w:vAlign w:val="center"/>
          </w:tcPr>
          <w:p w14:paraId="71E2CC8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28</w:t>
            </w:r>
          </w:p>
        </w:tc>
        <w:tc>
          <w:tcPr>
            <w:tcW w:w="1331" w:type="dxa"/>
            <w:tcBorders>
              <w:top w:val="nil"/>
              <w:left w:val="nil"/>
              <w:bottom w:val="nil"/>
              <w:right w:val="nil"/>
            </w:tcBorders>
            <w:tcMar>
              <w:top w:w="25" w:type="dxa"/>
              <w:left w:w="85" w:type="dxa"/>
              <w:bottom w:w="25" w:type="dxa"/>
              <w:right w:w="85" w:type="dxa"/>
            </w:tcMar>
            <w:vAlign w:val="center"/>
          </w:tcPr>
          <w:p w14:paraId="24CE7AD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48.79</w:t>
            </w:r>
          </w:p>
        </w:tc>
        <w:tc>
          <w:tcPr>
            <w:tcW w:w="1559" w:type="dxa"/>
            <w:tcBorders>
              <w:top w:val="nil"/>
              <w:left w:val="nil"/>
              <w:bottom w:val="nil"/>
              <w:right w:val="nil"/>
            </w:tcBorders>
            <w:tcMar>
              <w:top w:w="25" w:type="dxa"/>
              <w:left w:w="85" w:type="dxa"/>
              <w:bottom w:w="25" w:type="dxa"/>
              <w:right w:w="85" w:type="dxa"/>
            </w:tcMar>
            <w:vAlign w:val="center"/>
          </w:tcPr>
          <w:p w14:paraId="204C664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+ 20.79</w:t>
            </w:r>
          </w:p>
        </w:tc>
        <w:tc>
          <w:tcPr>
            <w:tcW w:w="850" w:type="dxa"/>
            <w:tcBorders>
              <w:top w:val="nil"/>
              <w:left w:val="nil"/>
              <w:bottom w:val="nil"/>
              <w:right w:val="nil"/>
            </w:tcBorders>
            <w:tcMar>
              <w:top w:w="25" w:type="dxa"/>
              <w:left w:w="85" w:type="dxa"/>
              <w:bottom w:w="25" w:type="dxa"/>
              <w:right w:w="85" w:type="dxa"/>
            </w:tcMar>
            <w:vAlign w:val="center"/>
          </w:tcPr>
          <w:p w14:paraId="2DFD4EA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33.02</w:t>
            </w:r>
          </w:p>
        </w:tc>
        <w:tc>
          <w:tcPr>
            <w:tcW w:w="940" w:type="dxa"/>
            <w:tcBorders>
              <w:top w:val="nil"/>
              <w:left w:val="nil"/>
              <w:bottom w:val="nil"/>
              <w:right w:val="nil"/>
            </w:tcBorders>
            <w:tcMar>
              <w:top w:w="25" w:type="dxa"/>
              <w:left w:w="85" w:type="dxa"/>
              <w:bottom w:w="25" w:type="dxa"/>
              <w:right w:w="85" w:type="dxa"/>
            </w:tcMar>
            <w:vAlign w:val="center"/>
          </w:tcPr>
          <w:p w14:paraId="69BFE6E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114.06</w:t>
            </w:r>
          </w:p>
        </w:tc>
      </w:tr>
      <w:tr w:rsidR="00685509" w:rsidRPr="0052351B" w14:paraId="1EA18C8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0AC059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lastRenderedPageBreak/>
              <w:t>14_18</w:t>
            </w:r>
          </w:p>
        </w:tc>
        <w:tc>
          <w:tcPr>
            <w:tcW w:w="1134" w:type="dxa"/>
            <w:tcBorders>
              <w:top w:val="nil"/>
              <w:left w:val="nil"/>
              <w:bottom w:val="nil"/>
              <w:right w:val="nil"/>
            </w:tcBorders>
            <w:tcMar>
              <w:top w:w="25" w:type="dxa"/>
              <w:left w:w="85" w:type="dxa"/>
              <w:bottom w:w="25" w:type="dxa"/>
              <w:right w:w="85" w:type="dxa"/>
            </w:tcMar>
            <w:vAlign w:val="center"/>
          </w:tcPr>
          <w:p w14:paraId="225E597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102</w:t>
            </w:r>
          </w:p>
        </w:tc>
        <w:tc>
          <w:tcPr>
            <w:tcW w:w="1327" w:type="dxa"/>
            <w:tcBorders>
              <w:top w:val="nil"/>
              <w:left w:val="nil"/>
              <w:bottom w:val="nil"/>
              <w:right w:val="nil"/>
            </w:tcBorders>
            <w:tcMar>
              <w:top w:w="25" w:type="dxa"/>
              <w:left w:w="85" w:type="dxa"/>
              <w:bottom w:w="25" w:type="dxa"/>
              <w:right w:w="85" w:type="dxa"/>
            </w:tcMar>
            <w:vAlign w:val="center"/>
          </w:tcPr>
          <w:p w14:paraId="189A967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807</w:t>
            </w:r>
          </w:p>
        </w:tc>
        <w:tc>
          <w:tcPr>
            <w:tcW w:w="1170" w:type="dxa"/>
            <w:tcBorders>
              <w:top w:val="nil"/>
              <w:left w:val="nil"/>
              <w:bottom w:val="nil"/>
              <w:right w:val="nil"/>
            </w:tcBorders>
            <w:tcMar>
              <w:top w:w="25" w:type="dxa"/>
              <w:left w:w="85" w:type="dxa"/>
              <w:bottom w:w="25" w:type="dxa"/>
              <w:right w:w="85" w:type="dxa"/>
            </w:tcMar>
            <w:vAlign w:val="center"/>
          </w:tcPr>
          <w:p w14:paraId="7D8A956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30</w:t>
            </w:r>
          </w:p>
        </w:tc>
        <w:tc>
          <w:tcPr>
            <w:tcW w:w="1331" w:type="dxa"/>
            <w:tcBorders>
              <w:top w:val="nil"/>
              <w:left w:val="nil"/>
              <w:bottom w:val="nil"/>
              <w:right w:val="nil"/>
            </w:tcBorders>
            <w:tcMar>
              <w:top w:w="25" w:type="dxa"/>
              <w:left w:w="85" w:type="dxa"/>
              <w:bottom w:w="25" w:type="dxa"/>
              <w:right w:w="85" w:type="dxa"/>
            </w:tcMar>
            <w:vAlign w:val="center"/>
          </w:tcPr>
          <w:p w14:paraId="4892E2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33.96</w:t>
            </w:r>
          </w:p>
        </w:tc>
        <w:tc>
          <w:tcPr>
            <w:tcW w:w="1559" w:type="dxa"/>
            <w:tcBorders>
              <w:top w:val="nil"/>
              <w:left w:val="nil"/>
              <w:bottom w:val="nil"/>
              <w:right w:val="nil"/>
            </w:tcBorders>
            <w:tcMar>
              <w:top w:w="25" w:type="dxa"/>
              <w:left w:w="85" w:type="dxa"/>
              <w:bottom w:w="25" w:type="dxa"/>
              <w:right w:w="85" w:type="dxa"/>
            </w:tcMar>
            <w:vAlign w:val="center"/>
          </w:tcPr>
          <w:p w14:paraId="461A077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+ 3.96</w:t>
            </w:r>
          </w:p>
        </w:tc>
        <w:tc>
          <w:tcPr>
            <w:tcW w:w="850" w:type="dxa"/>
            <w:tcBorders>
              <w:top w:val="nil"/>
              <w:left w:val="nil"/>
              <w:bottom w:val="nil"/>
              <w:right w:val="nil"/>
            </w:tcBorders>
            <w:tcMar>
              <w:top w:w="25" w:type="dxa"/>
              <w:left w:w="85" w:type="dxa"/>
              <w:bottom w:w="25" w:type="dxa"/>
              <w:right w:w="85" w:type="dxa"/>
            </w:tcMar>
            <w:vAlign w:val="center"/>
          </w:tcPr>
          <w:p w14:paraId="6F9CD24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30.55</w:t>
            </w:r>
          </w:p>
        </w:tc>
        <w:tc>
          <w:tcPr>
            <w:tcW w:w="940" w:type="dxa"/>
            <w:tcBorders>
              <w:top w:val="nil"/>
              <w:left w:val="nil"/>
              <w:bottom w:val="nil"/>
              <w:right w:val="nil"/>
            </w:tcBorders>
            <w:tcMar>
              <w:top w:w="25" w:type="dxa"/>
              <w:left w:w="85" w:type="dxa"/>
              <w:bottom w:w="25" w:type="dxa"/>
              <w:right w:w="85" w:type="dxa"/>
            </w:tcMar>
            <w:vAlign w:val="center"/>
          </w:tcPr>
          <w:p w14:paraId="6E3C695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58.46</w:t>
            </w:r>
          </w:p>
        </w:tc>
      </w:tr>
      <w:tr w:rsidR="00685509" w:rsidRPr="0052351B" w14:paraId="6775EEBF"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698651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14_10</w:t>
            </w:r>
          </w:p>
        </w:tc>
        <w:tc>
          <w:tcPr>
            <w:tcW w:w="1134" w:type="dxa"/>
            <w:tcBorders>
              <w:top w:val="nil"/>
              <w:left w:val="nil"/>
              <w:bottom w:val="nil"/>
              <w:right w:val="nil"/>
            </w:tcBorders>
            <w:tcMar>
              <w:top w:w="25" w:type="dxa"/>
              <w:left w:w="85" w:type="dxa"/>
              <w:bottom w:w="25" w:type="dxa"/>
              <w:right w:w="85" w:type="dxa"/>
            </w:tcMar>
            <w:vAlign w:val="center"/>
          </w:tcPr>
          <w:p w14:paraId="0F6A111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103</w:t>
            </w:r>
          </w:p>
        </w:tc>
        <w:tc>
          <w:tcPr>
            <w:tcW w:w="1327" w:type="dxa"/>
            <w:tcBorders>
              <w:top w:val="nil"/>
              <w:left w:val="nil"/>
              <w:bottom w:val="nil"/>
              <w:right w:val="nil"/>
            </w:tcBorders>
            <w:tcMar>
              <w:top w:w="25" w:type="dxa"/>
              <w:left w:w="85" w:type="dxa"/>
              <w:bottom w:w="25" w:type="dxa"/>
              <w:right w:w="85" w:type="dxa"/>
            </w:tcMar>
            <w:vAlign w:val="center"/>
          </w:tcPr>
          <w:p w14:paraId="731EB05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865</w:t>
            </w:r>
          </w:p>
        </w:tc>
        <w:tc>
          <w:tcPr>
            <w:tcW w:w="1170" w:type="dxa"/>
            <w:tcBorders>
              <w:top w:val="nil"/>
              <w:left w:val="nil"/>
              <w:bottom w:val="nil"/>
              <w:right w:val="nil"/>
            </w:tcBorders>
            <w:tcMar>
              <w:top w:w="25" w:type="dxa"/>
              <w:left w:w="85" w:type="dxa"/>
              <w:bottom w:w="25" w:type="dxa"/>
              <w:right w:w="85" w:type="dxa"/>
            </w:tcMar>
            <w:vAlign w:val="center"/>
          </w:tcPr>
          <w:p w14:paraId="7B5FE5A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28FA0ED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33.46</w:t>
            </w:r>
          </w:p>
        </w:tc>
        <w:tc>
          <w:tcPr>
            <w:tcW w:w="1559" w:type="dxa"/>
            <w:tcBorders>
              <w:top w:val="nil"/>
              <w:left w:val="nil"/>
              <w:bottom w:val="nil"/>
              <w:right w:val="nil"/>
            </w:tcBorders>
            <w:tcMar>
              <w:top w:w="25" w:type="dxa"/>
              <w:left w:w="85" w:type="dxa"/>
              <w:bottom w:w="25" w:type="dxa"/>
              <w:right w:w="85" w:type="dxa"/>
            </w:tcMar>
            <w:vAlign w:val="center"/>
          </w:tcPr>
          <w:p w14:paraId="1C16FEA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nil"/>
              <w:right w:val="nil"/>
            </w:tcBorders>
            <w:tcMar>
              <w:top w:w="25" w:type="dxa"/>
              <w:left w:w="85" w:type="dxa"/>
              <w:bottom w:w="25" w:type="dxa"/>
              <w:right w:w="85" w:type="dxa"/>
            </w:tcMar>
            <w:vAlign w:val="center"/>
          </w:tcPr>
          <w:p w14:paraId="393341C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29.49</w:t>
            </w:r>
          </w:p>
        </w:tc>
        <w:tc>
          <w:tcPr>
            <w:tcW w:w="940" w:type="dxa"/>
            <w:tcBorders>
              <w:top w:val="nil"/>
              <w:left w:val="nil"/>
              <w:bottom w:val="nil"/>
              <w:right w:val="nil"/>
            </w:tcBorders>
            <w:tcMar>
              <w:top w:w="25" w:type="dxa"/>
              <w:left w:w="85" w:type="dxa"/>
              <w:bottom w:w="25" w:type="dxa"/>
              <w:right w:w="85" w:type="dxa"/>
            </w:tcMar>
            <w:vAlign w:val="center"/>
          </w:tcPr>
          <w:p w14:paraId="7E6E45B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69.54</w:t>
            </w:r>
          </w:p>
        </w:tc>
      </w:tr>
      <w:tr w:rsidR="00685509" w:rsidRPr="0052351B" w14:paraId="7480C463"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255111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14_11</w:t>
            </w:r>
          </w:p>
        </w:tc>
        <w:tc>
          <w:tcPr>
            <w:tcW w:w="1134" w:type="dxa"/>
            <w:tcBorders>
              <w:top w:val="nil"/>
              <w:left w:val="nil"/>
              <w:bottom w:val="nil"/>
              <w:right w:val="nil"/>
            </w:tcBorders>
            <w:tcMar>
              <w:top w:w="25" w:type="dxa"/>
              <w:left w:w="85" w:type="dxa"/>
              <w:bottom w:w="25" w:type="dxa"/>
              <w:right w:w="85" w:type="dxa"/>
            </w:tcMar>
            <w:vAlign w:val="center"/>
          </w:tcPr>
          <w:p w14:paraId="047D9B4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104</w:t>
            </w:r>
          </w:p>
        </w:tc>
        <w:tc>
          <w:tcPr>
            <w:tcW w:w="1327" w:type="dxa"/>
            <w:tcBorders>
              <w:top w:val="nil"/>
              <w:left w:val="nil"/>
              <w:bottom w:val="nil"/>
              <w:right w:val="nil"/>
            </w:tcBorders>
            <w:tcMar>
              <w:top w:w="25" w:type="dxa"/>
              <w:left w:w="85" w:type="dxa"/>
              <w:bottom w:w="25" w:type="dxa"/>
              <w:right w:w="85" w:type="dxa"/>
            </w:tcMar>
            <w:vAlign w:val="center"/>
          </w:tcPr>
          <w:p w14:paraId="61BB29F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1077</w:t>
            </w:r>
          </w:p>
        </w:tc>
        <w:tc>
          <w:tcPr>
            <w:tcW w:w="1170" w:type="dxa"/>
            <w:tcBorders>
              <w:top w:val="nil"/>
              <w:left w:val="nil"/>
              <w:bottom w:val="nil"/>
              <w:right w:val="nil"/>
            </w:tcBorders>
            <w:tcMar>
              <w:top w:w="25" w:type="dxa"/>
              <w:left w:w="85" w:type="dxa"/>
              <w:bottom w:w="25" w:type="dxa"/>
              <w:right w:w="85" w:type="dxa"/>
            </w:tcMar>
            <w:vAlign w:val="center"/>
          </w:tcPr>
          <w:p w14:paraId="6446D36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0C2835D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42.91</w:t>
            </w:r>
          </w:p>
        </w:tc>
        <w:tc>
          <w:tcPr>
            <w:tcW w:w="1559" w:type="dxa"/>
            <w:tcBorders>
              <w:top w:val="nil"/>
              <w:left w:val="nil"/>
              <w:bottom w:val="nil"/>
              <w:right w:val="nil"/>
            </w:tcBorders>
            <w:tcMar>
              <w:top w:w="25" w:type="dxa"/>
              <w:left w:w="85" w:type="dxa"/>
              <w:bottom w:w="25" w:type="dxa"/>
              <w:right w:w="85" w:type="dxa"/>
            </w:tcMar>
            <w:vAlign w:val="center"/>
          </w:tcPr>
          <w:p w14:paraId="7DA6276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+ 8.91</w:t>
            </w:r>
          </w:p>
        </w:tc>
        <w:tc>
          <w:tcPr>
            <w:tcW w:w="850" w:type="dxa"/>
            <w:tcBorders>
              <w:top w:val="nil"/>
              <w:left w:val="nil"/>
              <w:bottom w:val="nil"/>
              <w:right w:val="nil"/>
            </w:tcBorders>
            <w:tcMar>
              <w:top w:w="25" w:type="dxa"/>
              <w:left w:w="85" w:type="dxa"/>
              <w:bottom w:w="25" w:type="dxa"/>
              <w:right w:w="85" w:type="dxa"/>
            </w:tcMar>
            <w:vAlign w:val="center"/>
          </w:tcPr>
          <w:p w14:paraId="6A42CAB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35.51</w:t>
            </w:r>
          </w:p>
        </w:tc>
        <w:tc>
          <w:tcPr>
            <w:tcW w:w="940" w:type="dxa"/>
            <w:tcBorders>
              <w:top w:val="nil"/>
              <w:left w:val="nil"/>
              <w:bottom w:val="nil"/>
              <w:right w:val="nil"/>
            </w:tcBorders>
            <w:tcMar>
              <w:top w:w="25" w:type="dxa"/>
              <w:left w:w="85" w:type="dxa"/>
              <w:bottom w:w="25" w:type="dxa"/>
              <w:right w:w="85" w:type="dxa"/>
            </w:tcMar>
            <w:vAlign w:val="center"/>
          </w:tcPr>
          <w:p w14:paraId="1F68047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86.79</w:t>
            </w:r>
          </w:p>
        </w:tc>
      </w:tr>
      <w:tr w:rsidR="00685509" w:rsidRPr="0052351B" w14:paraId="55627D05"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AFB04C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14_31</w:t>
            </w:r>
          </w:p>
        </w:tc>
        <w:tc>
          <w:tcPr>
            <w:tcW w:w="1134" w:type="dxa"/>
            <w:tcBorders>
              <w:top w:val="nil"/>
              <w:left w:val="nil"/>
              <w:bottom w:val="nil"/>
              <w:right w:val="nil"/>
            </w:tcBorders>
            <w:tcMar>
              <w:top w:w="25" w:type="dxa"/>
              <w:left w:w="85" w:type="dxa"/>
              <w:bottom w:w="25" w:type="dxa"/>
              <w:right w:w="85" w:type="dxa"/>
            </w:tcMar>
            <w:vAlign w:val="center"/>
          </w:tcPr>
          <w:p w14:paraId="5AF2EEA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105</w:t>
            </w:r>
          </w:p>
        </w:tc>
        <w:tc>
          <w:tcPr>
            <w:tcW w:w="1327" w:type="dxa"/>
            <w:tcBorders>
              <w:top w:val="nil"/>
              <w:left w:val="nil"/>
              <w:bottom w:val="nil"/>
              <w:right w:val="nil"/>
            </w:tcBorders>
            <w:tcMar>
              <w:top w:w="25" w:type="dxa"/>
              <w:left w:w="85" w:type="dxa"/>
              <w:bottom w:w="25" w:type="dxa"/>
              <w:right w:w="85" w:type="dxa"/>
            </w:tcMar>
            <w:vAlign w:val="center"/>
          </w:tcPr>
          <w:p w14:paraId="34BB5F6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1247</w:t>
            </w:r>
          </w:p>
        </w:tc>
        <w:tc>
          <w:tcPr>
            <w:tcW w:w="1170" w:type="dxa"/>
            <w:tcBorders>
              <w:top w:val="nil"/>
              <w:left w:val="nil"/>
              <w:bottom w:val="nil"/>
              <w:right w:val="nil"/>
            </w:tcBorders>
            <w:tcMar>
              <w:top w:w="25" w:type="dxa"/>
              <w:left w:w="85" w:type="dxa"/>
              <w:bottom w:w="25" w:type="dxa"/>
              <w:right w:w="85" w:type="dxa"/>
            </w:tcMar>
            <w:vAlign w:val="center"/>
          </w:tcPr>
          <w:p w14:paraId="1346E1B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214EA67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35.66</w:t>
            </w:r>
          </w:p>
        </w:tc>
        <w:tc>
          <w:tcPr>
            <w:tcW w:w="1559" w:type="dxa"/>
            <w:tcBorders>
              <w:top w:val="nil"/>
              <w:left w:val="nil"/>
              <w:bottom w:val="nil"/>
              <w:right w:val="nil"/>
            </w:tcBorders>
            <w:tcMar>
              <w:top w:w="25" w:type="dxa"/>
              <w:left w:w="85" w:type="dxa"/>
              <w:bottom w:w="25" w:type="dxa"/>
              <w:right w:w="85" w:type="dxa"/>
            </w:tcMar>
            <w:vAlign w:val="center"/>
          </w:tcPr>
          <w:p w14:paraId="6153F8E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+ 0.66</w:t>
            </w:r>
          </w:p>
        </w:tc>
        <w:tc>
          <w:tcPr>
            <w:tcW w:w="850" w:type="dxa"/>
            <w:tcBorders>
              <w:top w:val="nil"/>
              <w:left w:val="nil"/>
              <w:bottom w:val="nil"/>
              <w:right w:val="nil"/>
            </w:tcBorders>
            <w:tcMar>
              <w:top w:w="25" w:type="dxa"/>
              <w:left w:w="85" w:type="dxa"/>
              <w:bottom w:w="25" w:type="dxa"/>
              <w:right w:w="85" w:type="dxa"/>
            </w:tcMar>
            <w:vAlign w:val="center"/>
          </w:tcPr>
          <w:p w14:paraId="6D812E3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35.06</w:t>
            </w:r>
          </w:p>
        </w:tc>
        <w:tc>
          <w:tcPr>
            <w:tcW w:w="940" w:type="dxa"/>
            <w:tcBorders>
              <w:top w:val="nil"/>
              <w:left w:val="nil"/>
              <w:bottom w:val="nil"/>
              <w:right w:val="nil"/>
            </w:tcBorders>
            <w:tcMar>
              <w:top w:w="25" w:type="dxa"/>
              <w:left w:w="85" w:type="dxa"/>
              <w:bottom w:w="25" w:type="dxa"/>
              <w:right w:w="85" w:type="dxa"/>
            </w:tcMar>
            <w:vAlign w:val="center"/>
          </w:tcPr>
          <w:p w14:paraId="0FD765A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42.75</w:t>
            </w:r>
          </w:p>
        </w:tc>
      </w:tr>
      <w:tr w:rsidR="00685509" w:rsidRPr="0052351B" w14:paraId="0B6B651C"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E63171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N_14</w:t>
            </w:r>
          </w:p>
        </w:tc>
        <w:tc>
          <w:tcPr>
            <w:tcW w:w="1134" w:type="dxa"/>
            <w:tcBorders>
              <w:top w:val="nil"/>
              <w:left w:val="nil"/>
              <w:bottom w:val="nil"/>
              <w:right w:val="nil"/>
            </w:tcBorders>
            <w:tcMar>
              <w:top w:w="25" w:type="dxa"/>
              <w:left w:w="85" w:type="dxa"/>
              <w:bottom w:w="25" w:type="dxa"/>
              <w:right w:w="85" w:type="dxa"/>
            </w:tcMar>
            <w:vAlign w:val="center"/>
          </w:tcPr>
          <w:p w14:paraId="7A7A756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105</w:t>
            </w:r>
          </w:p>
        </w:tc>
        <w:tc>
          <w:tcPr>
            <w:tcW w:w="1327" w:type="dxa"/>
            <w:tcBorders>
              <w:top w:val="nil"/>
              <w:left w:val="nil"/>
              <w:bottom w:val="nil"/>
              <w:right w:val="nil"/>
            </w:tcBorders>
            <w:tcMar>
              <w:top w:w="25" w:type="dxa"/>
              <w:left w:w="85" w:type="dxa"/>
              <w:bottom w:w="25" w:type="dxa"/>
              <w:right w:w="85" w:type="dxa"/>
            </w:tcMar>
            <w:vAlign w:val="center"/>
          </w:tcPr>
          <w:p w14:paraId="46F696E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1515</w:t>
            </w:r>
          </w:p>
        </w:tc>
        <w:tc>
          <w:tcPr>
            <w:tcW w:w="1170" w:type="dxa"/>
            <w:tcBorders>
              <w:top w:val="nil"/>
              <w:left w:val="nil"/>
              <w:bottom w:val="nil"/>
              <w:right w:val="nil"/>
            </w:tcBorders>
            <w:tcMar>
              <w:top w:w="25" w:type="dxa"/>
              <w:left w:w="85" w:type="dxa"/>
              <w:bottom w:w="25" w:type="dxa"/>
              <w:right w:w="85" w:type="dxa"/>
            </w:tcMar>
            <w:vAlign w:val="center"/>
          </w:tcPr>
          <w:p w14:paraId="7D09106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5FC67D5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35.99</w:t>
            </w:r>
          </w:p>
        </w:tc>
        <w:tc>
          <w:tcPr>
            <w:tcW w:w="1559" w:type="dxa"/>
            <w:tcBorders>
              <w:top w:val="nil"/>
              <w:left w:val="nil"/>
              <w:bottom w:val="nil"/>
              <w:right w:val="nil"/>
            </w:tcBorders>
            <w:tcMar>
              <w:top w:w="25" w:type="dxa"/>
              <w:left w:w="85" w:type="dxa"/>
              <w:bottom w:w="25" w:type="dxa"/>
              <w:right w:w="85" w:type="dxa"/>
            </w:tcMar>
            <w:vAlign w:val="center"/>
          </w:tcPr>
          <w:p w14:paraId="5CC2F7E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3EAE14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35.07</w:t>
            </w:r>
          </w:p>
        </w:tc>
        <w:tc>
          <w:tcPr>
            <w:tcW w:w="940" w:type="dxa"/>
            <w:tcBorders>
              <w:top w:val="nil"/>
              <w:left w:val="nil"/>
              <w:bottom w:val="nil"/>
              <w:right w:val="nil"/>
            </w:tcBorders>
            <w:tcMar>
              <w:top w:w="25" w:type="dxa"/>
              <w:left w:w="85" w:type="dxa"/>
              <w:bottom w:w="25" w:type="dxa"/>
              <w:right w:w="85" w:type="dxa"/>
            </w:tcMar>
            <w:vAlign w:val="center"/>
          </w:tcPr>
          <w:p w14:paraId="376727B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49.30</w:t>
            </w:r>
          </w:p>
        </w:tc>
      </w:tr>
      <w:tr w:rsidR="00685509" w:rsidRPr="0052351B" w14:paraId="5942383E"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2129D8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N_21</w:t>
            </w:r>
          </w:p>
        </w:tc>
        <w:tc>
          <w:tcPr>
            <w:tcW w:w="1134" w:type="dxa"/>
            <w:tcBorders>
              <w:top w:val="nil"/>
              <w:left w:val="nil"/>
              <w:bottom w:val="nil"/>
              <w:right w:val="nil"/>
            </w:tcBorders>
            <w:tcMar>
              <w:top w:w="25" w:type="dxa"/>
              <w:left w:w="85" w:type="dxa"/>
              <w:bottom w:w="25" w:type="dxa"/>
              <w:right w:w="85" w:type="dxa"/>
            </w:tcMar>
            <w:vAlign w:val="center"/>
          </w:tcPr>
          <w:p w14:paraId="0F32A41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108</w:t>
            </w:r>
          </w:p>
        </w:tc>
        <w:tc>
          <w:tcPr>
            <w:tcW w:w="1327" w:type="dxa"/>
            <w:tcBorders>
              <w:top w:val="nil"/>
              <w:left w:val="nil"/>
              <w:bottom w:val="nil"/>
              <w:right w:val="nil"/>
            </w:tcBorders>
            <w:tcMar>
              <w:top w:w="25" w:type="dxa"/>
              <w:left w:w="85" w:type="dxa"/>
              <w:bottom w:w="25" w:type="dxa"/>
              <w:right w:w="85" w:type="dxa"/>
            </w:tcMar>
            <w:vAlign w:val="center"/>
          </w:tcPr>
          <w:p w14:paraId="24CD712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1068</w:t>
            </w:r>
          </w:p>
        </w:tc>
        <w:tc>
          <w:tcPr>
            <w:tcW w:w="1170" w:type="dxa"/>
            <w:tcBorders>
              <w:top w:val="nil"/>
              <w:left w:val="nil"/>
              <w:bottom w:val="nil"/>
              <w:right w:val="nil"/>
            </w:tcBorders>
            <w:tcMar>
              <w:top w:w="25" w:type="dxa"/>
              <w:left w:w="85" w:type="dxa"/>
              <w:bottom w:w="25" w:type="dxa"/>
              <w:right w:w="85" w:type="dxa"/>
            </w:tcMar>
            <w:vAlign w:val="center"/>
          </w:tcPr>
          <w:p w14:paraId="787AAF7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15AB7C2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35.23</w:t>
            </w:r>
          </w:p>
        </w:tc>
        <w:tc>
          <w:tcPr>
            <w:tcW w:w="1559" w:type="dxa"/>
            <w:tcBorders>
              <w:top w:val="nil"/>
              <w:left w:val="nil"/>
              <w:bottom w:val="nil"/>
              <w:right w:val="nil"/>
            </w:tcBorders>
            <w:tcMar>
              <w:top w:w="25" w:type="dxa"/>
              <w:left w:w="85" w:type="dxa"/>
              <w:bottom w:w="25" w:type="dxa"/>
              <w:right w:w="85" w:type="dxa"/>
            </w:tcMar>
            <w:vAlign w:val="center"/>
          </w:tcPr>
          <w:p w14:paraId="6EC7602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+ 2.23</w:t>
            </w:r>
          </w:p>
        </w:tc>
        <w:tc>
          <w:tcPr>
            <w:tcW w:w="850" w:type="dxa"/>
            <w:tcBorders>
              <w:top w:val="nil"/>
              <w:left w:val="nil"/>
              <w:bottom w:val="nil"/>
              <w:right w:val="nil"/>
            </w:tcBorders>
            <w:tcMar>
              <w:top w:w="25" w:type="dxa"/>
              <w:left w:w="85" w:type="dxa"/>
              <w:bottom w:w="25" w:type="dxa"/>
              <w:right w:w="85" w:type="dxa"/>
            </w:tcMar>
            <w:vAlign w:val="center"/>
          </w:tcPr>
          <w:p w14:paraId="71C08C8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33.26</w:t>
            </w:r>
          </w:p>
        </w:tc>
        <w:tc>
          <w:tcPr>
            <w:tcW w:w="940" w:type="dxa"/>
            <w:tcBorders>
              <w:top w:val="nil"/>
              <w:left w:val="nil"/>
              <w:bottom w:val="nil"/>
              <w:right w:val="nil"/>
            </w:tcBorders>
            <w:tcMar>
              <w:top w:w="25" w:type="dxa"/>
              <w:left w:w="85" w:type="dxa"/>
              <w:bottom w:w="25" w:type="dxa"/>
              <w:right w:w="85" w:type="dxa"/>
            </w:tcMar>
            <w:vAlign w:val="center"/>
          </w:tcPr>
          <w:p w14:paraId="02DC51F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51.88</w:t>
            </w:r>
          </w:p>
        </w:tc>
      </w:tr>
      <w:tr w:rsidR="00685509" w:rsidRPr="0052351B" w14:paraId="4D4F046A"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C747A7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14_20</w:t>
            </w:r>
          </w:p>
        </w:tc>
        <w:tc>
          <w:tcPr>
            <w:tcW w:w="1134" w:type="dxa"/>
            <w:tcBorders>
              <w:top w:val="nil"/>
              <w:left w:val="nil"/>
              <w:bottom w:val="nil"/>
              <w:right w:val="nil"/>
            </w:tcBorders>
            <w:tcMar>
              <w:top w:w="25" w:type="dxa"/>
              <w:left w:w="85" w:type="dxa"/>
              <w:bottom w:w="25" w:type="dxa"/>
              <w:right w:w="85" w:type="dxa"/>
            </w:tcMar>
            <w:vAlign w:val="center"/>
          </w:tcPr>
          <w:p w14:paraId="7B8C07B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109</w:t>
            </w:r>
          </w:p>
        </w:tc>
        <w:tc>
          <w:tcPr>
            <w:tcW w:w="1327" w:type="dxa"/>
            <w:tcBorders>
              <w:top w:val="nil"/>
              <w:left w:val="nil"/>
              <w:bottom w:val="nil"/>
              <w:right w:val="nil"/>
            </w:tcBorders>
            <w:tcMar>
              <w:top w:w="25" w:type="dxa"/>
              <w:left w:w="85" w:type="dxa"/>
              <w:bottom w:w="25" w:type="dxa"/>
              <w:right w:w="85" w:type="dxa"/>
            </w:tcMar>
            <w:vAlign w:val="center"/>
          </w:tcPr>
          <w:p w14:paraId="460FFBE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1015</w:t>
            </w:r>
          </w:p>
        </w:tc>
        <w:tc>
          <w:tcPr>
            <w:tcW w:w="1170" w:type="dxa"/>
            <w:tcBorders>
              <w:top w:val="nil"/>
              <w:left w:val="nil"/>
              <w:bottom w:val="nil"/>
              <w:right w:val="nil"/>
            </w:tcBorders>
            <w:tcMar>
              <w:top w:w="25" w:type="dxa"/>
              <w:left w:w="85" w:type="dxa"/>
              <w:bottom w:w="25" w:type="dxa"/>
              <w:right w:w="85" w:type="dxa"/>
            </w:tcMar>
            <w:vAlign w:val="center"/>
          </w:tcPr>
          <w:p w14:paraId="6E4078D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3A69478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38.96</w:t>
            </w:r>
          </w:p>
        </w:tc>
        <w:tc>
          <w:tcPr>
            <w:tcW w:w="1559" w:type="dxa"/>
            <w:tcBorders>
              <w:top w:val="nil"/>
              <w:left w:val="nil"/>
              <w:bottom w:val="nil"/>
              <w:right w:val="nil"/>
            </w:tcBorders>
            <w:tcMar>
              <w:top w:w="25" w:type="dxa"/>
              <w:left w:w="85" w:type="dxa"/>
              <w:bottom w:w="25" w:type="dxa"/>
              <w:right w:w="85" w:type="dxa"/>
            </w:tcMar>
            <w:vAlign w:val="center"/>
          </w:tcPr>
          <w:p w14:paraId="73E98AC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+ 3.96</w:t>
            </w:r>
          </w:p>
        </w:tc>
        <w:tc>
          <w:tcPr>
            <w:tcW w:w="850" w:type="dxa"/>
            <w:tcBorders>
              <w:top w:val="nil"/>
              <w:left w:val="nil"/>
              <w:bottom w:val="nil"/>
              <w:right w:val="nil"/>
            </w:tcBorders>
            <w:tcMar>
              <w:top w:w="25" w:type="dxa"/>
              <w:left w:w="85" w:type="dxa"/>
              <w:bottom w:w="25" w:type="dxa"/>
              <w:right w:w="85" w:type="dxa"/>
            </w:tcMar>
            <w:vAlign w:val="center"/>
          </w:tcPr>
          <w:p w14:paraId="617D45B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35.55</w:t>
            </w:r>
          </w:p>
        </w:tc>
        <w:tc>
          <w:tcPr>
            <w:tcW w:w="940" w:type="dxa"/>
            <w:tcBorders>
              <w:top w:val="nil"/>
              <w:left w:val="nil"/>
              <w:bottom w:val="nil"/>
              <w:right w:val="nil"/>
            </w:tcBorders>
            <w:tcMar>
              <w:top w:w="25" w:type="dxa"/>
              <w:left w:w="85" w:type="dxa"/>
              <w:bottom w:w="25" w:type="dxa"/>
              <w:right w:w="85" w:type="dxa"/>
            </w:tcMar>
            <w:vAlign w:val="center"/>
          </w:tcPr>
          <w:p w14:paraId="1DE74BA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63.48</w:t>
            </w:r>
          </w:p>
        </w:tc>
      </w:tr>
      <w:tr w:rsidR="00685509" w:rsidRPr="0052351B" w14:paraId="2A0EE767"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B6924C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14_24</w:t>
            </w:r>
          </w:p>
        </w:tc>
        <w:tc>
          <w:tcPr>
            <w:tcW w:w="1134" w:type="dxa"/>
            <w:tcBorders>
              <w:top w:val="nil"/>
              <w:left w:val="nil"/>
              <w:bottom w:val="nil"/>
              <w:right w:val="nil"/>
            </w:tcBorders>
            <w:tcMar>
              <w:top w:w="25" w:type="dxa"/>
              <w:left w:w="85" w:type="dxa"/>
              <w:bottom w:w="25" w:type="dxa"/>
              <w:right w:w="85" w:type="dxa"/>
            </w:tcMar>
            <w:vAlign w:val="center"/>
          </w:tcPr>
          <w:p w14:paraId="3BB5EBE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109</w:t>
            </w:r>
          </w:p>
        </w:tc>
        <w:tc>
          <w:tcPr>
            <w:tcW w:w="1327" w:type="dxa"/>
            <w:tcBorders>
              <w:top w:val="nil"/>
              <w:left w:val="nil"/>
              <w:bottom w:val="nil"/>
              <w:right w:val="nil"/>
            </w:tcBorders>
            <w:tcMar>
              <w:top w:w="25" w:type="dxa"/>
              <w:left w:w="85" w:type="dxa"/>
              <w:bottom w:w="25" w:type="dxa"/>
              <w:right w:w="85" w:type="dxa"/>
            </w:tcMar>
            <w:vAlign w:val="center"/>
          </w:tcPr>
          <w:p w14:paraId="4D28849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1166</w:t>
            </w:r>
          </w:p>
        </w:tc>
        <w:tc>
          <w:tcPr>
            <w:tcW w:w="1170" w:type="dxa"/>
            <w:tcBorders>
              <w:top w:val="nil"/>
              <w:left w:val="nil"/>
              <w:bottom w:val="nil"/>
              <w:right w:val="nil"/>
            </w:tcBorders>
            <w:tcMar>
              <w:top w:w="25" w:type="dxa"/>
              <w:left w:w="85" w:type="dxa"/>
              <w:bottom w:w="25" w:type="dxa"/>
              <w:right w:w="85" w:type="dxa"/>
            </w:tcMar>
            <w:vAlign w:val="center"/>
          </w:tcPr>
          <w:p w14:paraId="2673761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3687078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41.13</w:t>
            </w:r>
          </w:p>
        </w:tc>
        <w:tc>
          <w:tcPr>
            <w:tcW w:w="1559" w:type="dxa"/>
            <w:tcBorders>
              <w:top w:val="nil"/>
              <w:left w:val="nil"/>
              <w:bottom w:val="nil"/>
              <w:right w:val="nil"/>
            </w:tcBorders>
            <w:tcMar>
              <w:top w:w="25" w:type="dxa"/>
              <w:left w:w="85" w:type="dxa"/>
              <w:bottom w:w="25" w:type="dxa"/>
              <w:right w:w="85" w:type="dxa"/>
            </w:tcMar>
            <w:vAlign w:val="center"/>
          </w:tcPr>
          <w:p w14:paraId="7538D3C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+ 4.13</w:t>
            </w:r>
          </w:p>
        </w:tc>
        <w:tc>
          <w:tcPr>
            <w:tcW w:w="850" w:type="dxa"/>
            <w:tcBorders>
              <w:top w:val="nil"/>
              <w:left w:val="nil"/>
              <w:bottom w:val="nil"/>
              <w:right w:val="nil"/>
            </w:tcBorders>
            <w:tcMar>
              <w:top w:w="25" w:type="dxa"/>
              <w:left w:w="85" w:type="dxa"/>
              <w:bottom w:w="25" w:type="dxa"/>
              <w:right w:w="85" w:type="dxa"/>
            </w:tcMar>
            <w:vAlign w:val="center"/>
          </w:tcPr>
          <w:p w14:paraId="2022792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37.67</w:t>
            </w:r>
          </w:p>
        </w:tc>
        <w:tc>
          <w:tcPr>
            <w:tcW w:w="940" w:type="dxa"/>
            <w:tcBorders>
              <w:top w:val="nil"/>
              <w:left w:val="nil"/>
              <w:bottom w:val="nil"/>
              <w:right w:val="nil"/>
            </w:tcBorders>
            <w:tcMar>
              <w:top w:w="25" w:type="dxa"/>
              <w:left w:w="85" w:type="dxa"/>
              <w:bottom w:w="25" w:type="dxa"/>
              <w:right w:w="85" w:type="dxa"/>
            </w:tcMar>
            <w:vAlign w:val="center"/>
          </w:tcPr>
          <w:p w14:paraId="658E959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62.56</w:t>
            </w:r>
          </w:p>
        </w:tc>
      </w:tr>
      <w:tr w:rsidR="00685509" w:rsidRPr="0052351B" w14:paraId="0A95C170"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8D030D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N_18</w:t>
            </w:r>
          </w:p>
        </w:tc>
        <w:tc>
          <w:tcPr>
            <w:tcW w:w="1134" w:type="dxa"/>
            <w:tcBorders>
              <w:top w:val="nil"/>
              <w:left w:val="nil"/>
              <w:bottom w:val="nil"/>
              <w:right w:val="nil"/>
            </w:tcBorders>
            <w:tcMar>
              <w:top w:w="25" w:type="dxa"/>
              <w:left w:w="85" w:type="dxa"/>
              <w:bottom w:w="25" w:type="dxa"/>
              <w:right w:w="85" w:type="dxa"/>
            </w:tcMar>
            <w:vAlign w:val="center"/>
          </w:tcPr>
          <w:p w14:paraId="05ED5F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w:t>
            </w:r>
          </w:p>
        </w:tc>
        <w:tc>
          <w:tcPr>
            <w:tcW w:w="1327" w:type="dxa"/>
            <w:tcBorders>
              <w:top w:val="nil"/>
              <w:left w:val="nil"/>
              <w:bottom w:val="nil"/>
              <w:right w:val="nil"/>
            </w:tcBorders>
            <w:tcMar>
              <w:top w:w="25" w:type="dxa"/>
              <w:left w:w="85" w:type="dxa"/>
              <w:bottom w:w="25" w:type="dxa"/>
              <w:right w:w="85" w:type="dxa"/>
            </w:tcMar>
            <w:vAlign w:val="center"/>
          </w:tcPr>
          <w:p w14:paraId="7E7947B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533</w:t>
            </w:r>
          </w:p>
        </w:tc>
        <w:tc>
          <w:tcPr>
            <w:tcW w:w="1170" w:type="dxa"/>
            <w:tcBorders>
              <w:top w:val="nil"/>
              <w:left w:val="nil"/>
              <w:bottom w:val="nil"/>
              <w:right w:val="nil"/>
            </w:tcBorders>
            <w:tcMar>
              <w:top w:w="25" w:type="dxa"/>
              <w:left w:w="85" w:type="dxa"/>
              <w:bottom w:w="25" w:type="dxa"/>
              <w:right w:w="85" w:type="dxa"/>
            </w:tcMar>
            <w:vAlign w:val="center"/>
          </w:tcPr>
          <w:p w14:paraId="0DC1679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4FAED3C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31.64</w:t>
            </w:r>
          </w:p>
        </w:tc>
        <w:tc>
          <w:tcPr>
            <w:tcW w:w="1559" w:type="dxa"/>
            <w:tcBorders>
              <w:top w:val="nil"/>
              <w:left w:val="nil"/>
              <w:bottom w:val="nil"/>
              <w:right w:val="nil"/>
            </w:tcBorders>
            <w:tcMar>
              <w:top w:w="25" w:type="dxa"/>
              <w:left w:w="85" w:type="dxa"/>
              <w:bottom w:w="25" w:type="dxa"/>
              <w:right w:w="85" w:type="dxa"/>
            </w:tcMar>
            <w:vAlign w:val="center"/>
          </w:tcPr>
          <w:p w14:paraId="00FE882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+ 2.64</w:t>
            </w:r>
          </w:p>
        </w:tc>
        <w:tc>
          <w:tcPr>
            <w:tcW w:w="850" w:type="dxa"/>
            <w:tcBorders>
              <w:top w:val="nil"/>
              <w:left w:val="nil"/>
              <w:bottom w:val="nil"/>
              <w:right w:val="nil"/>
            </w:tcBorders>
            <w:tcMar>
              <w:top w:w="25" w:type="dxa"/>
              <w:left w:w="85" w:type="dxa"/>
              <w:bottom w:w="25" w:type="dxa"/>
              <w:right w:w="85" w:type="dxa"/>
            </w:tcMar>
            <w:vAlign w:val="center"/>
          </w:tcPr>
          <w:p w14:paraId="3FBA0F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29.37</w:t>
            </w:r>
          </w:p>
        </w:tc>
        <w:tc>
          <w:tcPr>
            <w:tcW w:w="940" w:type="dxa"/>
            <w:tcBorders>
              <w:top w:val="nil"/>
              <w:left w:val="nil"/>
              <w:bottom w:val="nil"/>
              <w:right w:val="nil"/>
            </w:tcBorders>
            <w:tcMar>
              <w:top w:w="25" w:type="dxa"/>
              <w:left w:w="85" w:type="dxa"/>
              <w:bottom w:w="25" w:type="dxa"/>
              <w:right w:w="85" w:type="dxa"/>
            </w:tcMar>
            <w:vAlign w:val="center"/>
          </w:tcPr>
          <w:p w14:paraId="5FEC62C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47.72</w:t>
            </w:r>
          </w:p>
        </w:tc>
      </w:tr>
      <w:tr w:rsidR="00685509" w:rsidRPr="0052351B" w14:paraId="0D16091C"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E2A9D1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N_09</w:t>
            </w:r>
          </w:p>
        </w:tc>
        <w:tc>
          <w:tcPr>
            <w:tcW w:w="1134" w:type="dxa"/>
            <w:tcBorders>
              <w:top w:val="nil"/>
              <w:left w:val="nil"/>
              <w:bottom w:val="nil"/>
              <w:right w:val="nil"/>
            </w:tcBorders>
            <w:tcMar>
              <w:top w:w="25" w:type="dxa"/>
              <w:left w:w="85" w:type="dxa"/>
              <w:bottom w:w="25" w:type="dxa"/>
              <w:right w:w="85" w:type="dxa"/>
            </w:tcMar>
            <w:vAlign w:val="center"/>
          </w:tcPr>
          <w:p w14:paraId="33D82B3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w:t>
            </w:r>
          </w:p>
        </w:tc>
        <w:tc>
          <w:tcPr>
            <w:tcW w:w="1327" w:type="dxa"/>
            <w:tcBorders>
              <w:top w:val="nil"/>
              <w:left w:val="nil"/>
              <w:bottom w:val="nil"/>
              <w:right w:val="nil"/>
            </w:tcBorders>
            <w:tcMar>
              <w:top w:w="25" w:type="dxa"/>
              <w:left w:w="85" w:type="dxa"/>
              <w:bottom w:w="25" w:type="dxa"/>
              <w:right w:w="85" w:type="dxa"/>
            </w:tcMar>
            <w:vAlign w:val="center"/>
          </w:tcPr>
          <w:p w14:paraId="06FE532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1421</w:t>
            </w:r>
          </w:p>
        </w:tc>
        <w:tc>
          <w:tcPr>
            <w:tcW w:w="1170" w:type="dxa"/>
            <w:tcBorders>
              <w:top w:val="nil"/>
              <w:left w:val="nil"/>
              <w:bottom w:val="nil"/>
              <w:right w:val="nil"/>
            </w:tcBorders>
            <w:tcMar>
              <w:top w:w="25" w:type="dxa"/>
              <w:left w:w="85" w:type="dxa"/>
              <w:bottom w:w="25" w:type="dxa"/>
              <w:right w:w="85" w:type="dxa"/>
            </w:tcMar>
            <w:vAlign w:val="center"/>
          </w:tcPr>
          <w:p w14:paraId="65C953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77A6FF2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41.95</w:t>
            </w:r>
          </w:p>
        </w:tc>
        <w:tc>
          <w:tcPr>
            <w:tcW w:w="1559" w:type="dxa"/>
            <w:tcBorders>
              <w:top w:val="nil"/>
              <w:left w:val="nil"/>
              <w:bottom w:val="nil"/>
              <w:right w:val="nil"/>
            </w:tcBorders>
            <w:tcMar>
              <w:top w:w="25" w:type="dxa"/>
              <w:left w:w="85" w:type="dxa"/>
              <w:bottom w:w="25" w:type="dxa"/>
              <w:right w:w="85" w:type="dxa"/>
            </w:tcMar>
            <w:vAlign w:val="center"/>
          </w:tcPr>
          <w:p w14:paraId="5C98300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+ 5.95</w:t>
            </w:r>
          </w:p>
        </w:tc>
        <w:tc>
          <w:tcPr>
            <w:tcW w:w="850" w:type="dxa"/>
            <w:tcBorders>
              <w:top w:val="nil"/>
              <w:left w:val="nil"/>
              <w:bottom w:val="nil"/>
              <w:right w:val="nil"/>
            </w:tcBorders>
            <w:tcMar>
              <w:top w:w="25" w:type="dxa"/>
              <w:left w:w="85" w:type="dxa"/>
              <w:bottom w:w="25" w:type="dxa"/>
              <w:right w:w="85" w:type="dxa"/>
            </w:tcMar>
            <w:vAlign w:val="center"/>
          </w:tcPr>
          <w:p w14:paraId="5577258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36.92</w:t>
            </w:r>
          </w:p>
        </w:tc>
        <w:tc>
          <w:tcPr>
            <w:tcW w:w="940" w:type="dxa"/>
            <w:tcBorders>
              <w:top w:val="nil"/>
              <w:left w:val="nil"/>
              <w:bottom w:val="nil"/>
              <w:right w:val="nil"/>
            </w:tcBorders>
            <w:tcMar>
              <w:top w:w="25" w:type="dxa"/>
              <w:left w:w="85" w:type="dxa"/>
              <w:bottom w:w="25" w:type="dxa"/>
              <w:right w:w="85" w:type="dxa"/>
            </w:tcMar>
            <w:vAlign w:val="center"/>
          </w:tcPr>
          <w:p w14:paraId="56E7939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74.61</w:t>
            </w:r>
          </w:p>
        </w:tc>
      </w:tr>
      <w:tr w:rsidR="00685509" w:rsidRPr="0052351B" w14:paraId="57935AA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168375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14_28</w:t>
            </w:r>
          </w:p>
        </w:tc>
        <w:tc>
          <w:tcPr>
            <w:tcW w:w="1134" w:type="dxa"/>
            <w:tcBorders>
              <w:top w:val="nil"/>
              <w:left w:val="nil"/>
              <w:bottom w:val="nil"/>
              <w:right w:val="nil"/>
            </w:tcBorders>
            <w:tcMar>
              <w:top w:w="25" w:type="dxa"/>
              <w:left w:w="85" w:type="dxa"/>
              <w:bottom w:w="25" w:type="dxa"/>
              <w:right w:w="85" w:type="dxa"/>
            </w:tcMar>
            <w:vAlign w:val="center"/>
          </w:tcPr>
          <w:p w14:paraId="361EBE1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w:t>
            </w:r>
          </w:p>
        </w:tc>
        <w:tc>
          <w:tcPr>
            <w:tcW w:w="1327" w:type="dxa"/>
            <w:tcBorders>
              <w:top w:val="nil"/>
              <w:left w:val="nil"/>
              <w:bottom w:val="nil"/>
              <w:right w:val="nil"/>
            </w:tcBorders>
            <w:tcMar>
              <w:top w:w="25" w:type="dxa"/>
              <w:left w:w="85" w:type="dxa"/>
              <w:bottom w:w="25" w:type="dxa"/>
              <w:right w:w="85" w:type="dxa"/>
            </w:tcMar>
            <w:vAlign w:val="center"/>
          </w:tcPr>
          <w:p w14:paraId="54707EB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985</w:t>
            </w:r>
          </w:p>
        </w:tc>
        <w:tc>
          <w:tcPr>
            <w:tcW w:w="1170" w:type="dxa"/>
            <w:tcBorders>
              <w:top w:val="nil"/>
              <w:left w:val="nil"/>
              <w:bottom w:val="nil"/>
              <w:right w:val="nil"/>
            </w:tcBorders>
            <w:tcMar>
              <w:top w:w="25" w:type="dxa"/>
              <w:left w:w="85" w:type="dxa"/>
              <w:bottom w:w="25" w:type="dxa"/>
              <w:right w:w="85" w:type="dxa"/>
            </w:tcMar>
            <w:vAlign w:val="center"/>
          </w:tcPr>
          <w:p w14:paraId="7ABAB31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6776179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37.10</w:t>
            </w:r>
          </w:p>
        </w:tc>
        <w:tc>
          <w:tcPr>
            <w:tcW w:w="1559" w:type="dxa"/>
            <w:tcBorders>
              <w:top w:val="nil"/>
              <w:left w:val="nil"/>
              <w:bottom w:val="nil"/>
              <w:right w:val="nil"/>
            </w:tcBorders>
            <w:tcMar>
              <w:top w:w="25" w:type="dxa"/>
              <w:left w:w="85" w:type="dxa"/>
              <w:bottom w:w="25" w:type="dxa"/>
              <w:right w:w="85" w:type="dxa"/>
            </w:tcMar>
            <w:vAlign w:val="center"/>
          </w:tcPr>
          <w:p w14:paraId="387383E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+ 3.1</w:t>
            </w:r>
          </w:p>
        </w:tc>
        <w:tc>
          <w:tcPr>
            <w:tcW w:w="850" w:type="dxa"/>
            <w:tcBorders>
              <w:top w:val="nil"/>
              <w:left w:val="nil"/>
              <w:bottom w:val="nil"/>
              <w:right w:val="nil"/>
            </w:tcBorders>
            <w:tcMar>
              <w:top w:w="25" w:type="dxa"/>
              <w:left w:w="85" w:type="dxa"/>
              <w:bottom w:w="25" w:type="dxa"/>
              <w:right w:w="85" w:type="dxa"/>
            </w:tcMar>
            <w:vAlign w:val="center"/>
          </w:tcPr>
          <w:p w14:paraId="4296EC8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c>
          <w:tcPr>
            <w:tcW w:w="940" w:type="dxa"/>
            <w:tcBorders>
              <w:top w:val="nil"/>
              <w:left w:val="nil"/>
              <w:bottom w:val="nil"/>
              <w:right w:val="nil"/>
            </w:tcBorders>
            <w:tcMar>
              <w:top w:w="25" w:type="dxa"/>
              <w:left w:w="85" w:type="dxa"/>
              <w:bottom w:w="25" w:type="dxa"/>
              <w:right w:w="85" w:type="dxa"/>
            </w:tcMar>
            <w:vAlign w:val="center"/>
          </w:tcPr>
          <w:p w14:paraId="32FE0F0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53.15</w:t>
            </w:r>
          </w:p>
        </w:tc>
      </w:tr>
      <w:tr w:rsidR="00685509" w:rsidRPr="0052351B" w14:paraId="0271BD9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B09B41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14_06</w:t>
            </w:r>
          </w:p>
        </w:tc>
        <w:tc>
          <w:tcPr>
            <w:tcW w:w="1134" w:type="dxa"/>
            <w:tcBorders>
              <w:top w:val="nil"/>
              <w:left w:val="nil"/>
              <w:bottom w:val="nil"/>
              <w:right w:val="nil"/>
            </w:tcBorders>
            <w:tcMar>
              <w:top w:w="25" w:type="dxa"/>
              <w:left w:w="85" w:type="dxa"/>
              <w:bottom w:w="25" w:type="dxa"/>
              <w:right w:w="85" w:type="dxa"/>
            </w:tcMar>
            <w:vAlign w:val="center"/>
          </w:tcPr>
          <w:p w14:paraId="4E4E1C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327" w:type="dxa"/>
            <w:tcBorders>
              <w:top w:val="nil"/>
              <w:left w:val="nil"/>
              <w:bottom w:val="nil"/>
              <w:right w:val="nil"/>
            </w:tcBorders>
            <w:tcMar>
              <w:top w:w="25" w:type="dxa"/>
              <w:left w:w="85" w:type="dxa"/>
              <w:bottom w:w="25" w:type="dxa"/>
              <w:right w:w="85" w:type="dxa"/>
            </w:tcMar>
            <w:vAlign w:val="center"/>
          </w:tcPr>
          <w:p w14:paraId="25B9DD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748</w:t>
            </w:r>
          </w:p>
        </w:tc>
        <w:tc>
          <w:tcPr>
            <w:tcW w:w="1170" w:type="dxa"/>
            <w:tcBorders>
              <w:top w:val="nil"/>
              <w:left w:val="nil"/>
              <w:bottom w:val="nil"/>
              <w:right w:val="nil"/>
            </w:tcBorders>
            <w:tcMar>
              <w:top w:w="25" w:type="dxa"/>
              <w:left w:w="85" w:type="dxa"/>
              <w:bottom w:w="25" w:type="dxa"/>
              <w:right w:w="85" w:type="dxa"/>
            </w:tcMar>
            <w:vAlign w:val="center"/>
          </w:tcPr>
          <w:p w14:paraId="668502F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w:t>
            </w:r>
          </w:p>
        </w:tc>
        <w:tc>
          <w:tcPr>
            <w:tcW w:w="1331" w:type="dxa"/>
            <w:tcBorders>
              <w:top w:val="nil"/>
              <w:left w:val="nil"/>
              <w:bottom w:val="nil"/>
              <w:right w:val="nil"/>
            </w:tcBorders>
            <w:tcMar>
              <w:top w:w="25" w:type="dxa"/>
              <w:left w:w="85" w:type="dxa"/>
              <w:bottom w:w="25" w:type="dxa"/>
              <w:right w:w="85" w:type="dxa"/>
            </w:tcMar>
            <w:vAlign w:val="center"/>
          </w:tcPr>
          <w:p w14:paraId="17D01E2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31.46</w:t>
            </w:r>
          </w:p>
        </w:tc>
        <w:tc>
          <w:tcPr>
            <w:tcW w:w="1559" w:type="dxa"/>
            <w:tcBorders>
              <w:top w:val="nil"/>
              <w:left w:val="nil"/>
              <w:bottom w:val="nil"/>
              <w:right w:val="nil"/>
            </w:tcBorders>
            <w:tcMar>
              <w:top w:w="25" w:type="dxa"/>
              <w:left w:w="85" w:type="dxa"/>
              <w:bottom w:w="25" w:type="dxa"/>
              <w:right w:w="85" w:type="dxa"/>
            </w:tcMar>
            <w:vAlign w:val="center"/>
          </w:tcPr>
          <w:p w14:paraId="2621257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nil"/>
              <w:right w:val="nil"/>
            </w:tcBorders>
            <w:tcMar>
              <w:top w:w="25" w:type="dxa"/>
              <w:left w:w="85" w:type="dxa"/>
              <w:bottom w:w="25" w:type="dxa"/>
              <w:right w:w="85" w:type="dxa"/>
            </w:tcMar>
            <w:vAlign w:val="center"/>
          </w:tcPr>
          <w:p w14:paraId="60A63C2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27.49</w:t>
            </w:r>
          </w:p>
        </w:tc>
        <w:tc>
          <w:tcPr>
            <w:tcW w:w="940" w:type="dxa"/>
            <w:tcBorders>
              <w:top w:val="nil"/>
              <w:left w:val="nil"/>
              <w:bottom w:val="nil"/>
              <w:right w:val="nil"/>
            </w:tcBorders>
            <w:tcMar>
              <w:top w:w="25" w:type="dxa"/>
              <w:left w:w="85" w:type="dxa"/>
              <w:bottom w:w="25" w:type="dxa"/>
              <w:right w:w="85" w:type="dxa"/>
            </w:tcMar>
            <w:vAlign w:val="center"/>
          </w:tcPr>
          <w:p w14:paraId="645DED9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67.58</w:t>
            </w:r>
          </w:p>
        </w:tc>
      </w:tr>
      <w:tr w:rsidR="00685509" w:rsidRPr="0052351B" w14:paraId="7E906B3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083E32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N_04</w:t>
            </w:r>
          </w:p>
        </w:tc>
        <w:tc>
          <w:tcPr>
            <w:tcW w:w="1134" w:type="dxa"/>
            <w:tcBorders>
              <w:top w:val="nil"/>
              <w:left w:val="nil"/>
              <w:bottom w:val="nil"/>
              <w:right w:val="nil"/>
            </w:tcBorders>
            <w:tcMar>
              <w:top w:w="25" w:type="dxa"/>
              <w:left w:w="85" w:type="dxa"/>
              <w:bottom w:w="25" w:type="dxa"/>
              <w:right w:w="85" w:type="dxa"/>
            </w:tcMar>
            <w:vAlign w:val="center"/>
          </w:tcPr>
          <w:p w14:paraId="3EAD8AE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327" w:type="dxa"/>
            <w:tcBorders>
              <w:top w:val="nil"/>
              <w:left w:val="nil"/>
              <w:bottom w:val="nil"/>
              <w:right w:val="nil"/>
            </w:tcBorders>
            <w:tcMar>
              <w:top w:w="25" w:type="dxa"/>
              <w:left w:w="85" w:type="dxa"/>
              <w:bottom w:w="25" w:type="dxa"/>
              <w:right w:w="85" w:type="dxa"/>
            </w:tcMar>
            <w:vAlign w:val="center"/>
          </w:tcPr>
          <w:p w14:paraId="22B6EB4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1654</w:t>
            </w:r>
          </w:p>
        </w:tc>
        <w:tc>
          <w:tcPr>
            <w:tcW w:w="1170" w:type="dxa"/>
            <w:tcBorders>
              <w:top w:val="nil"/>
              <w:left w:val="nil"/>
              <w:bottom w:val="nil"/>
              <w:right w:val="nil"/>
            </w:tcBorders>
            <w:tcMar>
              <w:top w:w="25" w:type="dxa"/>
              <w:left w:w="85" w:type="dxa"/>
              <w:bottom w:w="25" w:type="dxa"/>
              <w:right w:w="85" w:type="dxa"/>
            </w:tcMar>
            <w:vAlign w:val="center"/>
          </w:tcPr>
          <w:p w14:paraId="5E6CEC7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13B7893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36.98</w:t>
            </w:r>
          </w:p>
        </w:tc>
        <w:tc>
          <w:tcPr>
            <w:tcW w:w="1559" w:type="dxa"/>
            <w:tcBorders>
              <w:top w:val="nil"/>
              <w:left w:val="nil"/>
              <w:bottom w:val="nil"/>
              <w:right w:val="nil"/>
            </w:tcBorders>
            <w:tcMar>
              <w:top w:w="25" w:type="dxa"/>
              <w:left w:w="85" w:type="dxa"/>
              <w:bottom w:w="25" w:type="dxa"/>
              <w:right w:w="85" w:type="dxa"/>
            </w:tcMar>
            <w:vAlign w:val="center"/>
          </w:tcPr>
          <w:p w14:paraId="0318A90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+ 1.98</w:t>
            </w:r>
          </w:p>
        </w:tc>
        <w:tc>
          <w:tcPr>
            <w:tcW w:w="850" w:type="dxa"/>
            <w:tcBorders>
              <w:top w:val="nil"/>
              <w:left w:val="nil"/>
              <w:bottom w:val="nil"/>
              <w:right w:val="nil"/>
            </w:tcBorders>
            <w:tcMar>
              <w:top w:w="25" w:type="dxa"/>
              <w:left w:w="85" w:type="dxa"/>
              <w:bottom w:w="25" w:type="dxa"/>
              <w:right w:w="85" w:type="dxa"/>
            </w:tcMar>
            <w:vAlign w:val="center"/>
          </w:tcPr>
          <w:p w14:paraId="6418358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35.18</w:t>
            </w:r>
          </w:p>
        </w:tc>
        <w:tc>
          <w:tcPr>
            <w:tcW w:w="940" w:type="dxa"/>
            <w:tcBorders>
              <w:top w:val="nil"/>
              <w:left w:val="nil"/>
              <w:bottom w:val="nil"/>
              <w:right w:val="nil"/>
            </w:tcBorders>
            <w:tcMar>
              <w:top w:w="25" w:type="dxa"/>
              <w:left w:w="85" w:type="dxa"/>
              <w:bottom w:w="25" w:type="dxa"/>
              <w:right w:w="85" w:type="dxa"/>
            </w:tcMar>
            <w:vAlign w:val="center"/>
          </w:tcPr>
          <w:p w14:paraId="0FCB1F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56.95</w:t>
            </w:r>
          </w:p>
        </w:tc>
      </w:tr>
      <w:tr w:rsidR="00685509" w:rsidRPr="0052351B" w14:paraId="6B89ECF5" w14:textId="77777777" w:rsidTr="00D05A1F">
        <w:tc>
          <w:tcPr>
            <w:tcW w:w="1049" w:type="dxa"/>
            <w:tcBorders>
              <w:top w:val="nil"/>
              <w:left w:val="nil"/>
              <w:bottom w:val="single" w:sz="4" w:space="0" w:color="auto"/>
              <w:right w:val="nil"/>
            </w:tcBorders>
            <w:tcMar>
              <w:top w:w="25" w:type="dxa"/>
              <w:left w:w="85" w:type="dxa"/>
              <w:bottom w:w="25" w:type="dxa"/>
              <w:right w:w="85" w:type="dxa"/>
            </w:tcMar>
            <w:vAlign w:val="center"/>
          </w:tcPr>
          <w:p w14:paraId="056F0CF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N_12</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1050C7F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118</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0614ABC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1645</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620E784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6028780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39.46</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0B92A98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147D430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35.49</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24805D5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75.59</w:t>
            </w:r>
          </w:p>
        </w:tc>
      </w:tr>
      <w:tr w:rsidR="00685509" w:rsidRPr="0052351B" w14:paraId="13A988BF" w14:textId="77777777" w:rsidTr="00D05A1F">
        <w:tc>
          <w:tcPr>
            <w:tcW w:w="1049" w:type="dxa"/>
            <w:tcBorders>
              <w:top w:val="single" w:sz="4" w:space="0" w:color="auto"/>
              <w:left w:val="nil"/>
              <w:bottom w:val="nil"/>
              <w:right w:val="nil"/>
            </w:tcBorders>
            <w:tcMar>
              <w:top w:w="25" w:type="dxa"/>
              <w:left w:w="85" w:type="dxa"/>
              <w:bottom w:w="25" w:type="dxa"/>
              <w:right w:w="85" w:type="dxa"/>
            </w:tcMar>
            <w:vAlign w:val="center"/>
          </w:tcPr>
          <w:p w14:paraId="255453B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14_01</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2F1D405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121</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1039484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915</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0096B8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312BA93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38.93</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73069BB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+ 7.93</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5F9165F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31.98</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6801446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95.30</w:t>
            </w:r>
          </w:p>
        </w:tc>
      </w:tr>
      <w:tr w:rsidR="00685509" w:rsidRPr="0052351B" w14:paraId="6BB926A3"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9EFC7B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N_06</w:t>
            </w:r>
          </w:p>
        </w:tc>
        <w:tc>
          <w:tcPr>
            <w:tcW w:w="1134" w:type="dxa"/>
            <w:tcBorders>
              <w:top w:val="nil"/>
              <w:left w:val="nil"/>
              <w:bottom w:val="nil"/>
              <w:right w:val="nil"/>
            </w:tcBorders>
            <w:tcMar>
              <w:top w:w="25" w:type="dxa"/>
              <w:left w:w="85" w:type="dxa"/>
              <w:bottom w:w="25" w:type="dxa"/>
              <w:right w:w="85" w:type="dxa"/>
            </w:tcMar>
            <w:vAlign w:val="center"/>
          </w:tcPr>
          <w:p w14:paraId="2ECEEBB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121</w:t>
            </w:r>
          </w:p>
        </w:tc>
        <w:tc>
          <w:tcPr>
            <w:tcW w:w="1327" w:type="dxa"/>
            <w:tcBorders>
              <w:top w:val="nil"/>
              <w:left w:val="nil"/>
              <w:bottom w:val="nil"/>
              <w:right w:val="nil"/>
            </w:tcBorders>
            <w:tcMar>
              <w:top w:w="25" w:type="dxa"/>
              <w:left w:w="85" w:type="dxa"/>
              <w:bottom w:w="25" w:type="dxa"/>
              <w:right w:w="85" w:type="dxa"/>
            </w:tcMar>
            <w:vAlign w:val="center"/>
          </w:tcPr>
          <w:p w14:paraId="5335929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1665</w:t>
            </w:r>
          </w:p>
        </w:tc>
        <w:tc>
          <w:tcPr>
            <w:tcW w:w="1170" w:type="dxa"/>
            <w:tcBorders>
              <w:top w:val="nil"/>
              <w:left w:val="nil"/>
              <w:bottom w:val="nil"/>
              <w:right w:val="nil"/>
            </w:tcBorders>
            <w:tcMar>
              <w:top w:w="25" w:type="dxa"/>
              <w:left w:w="85" w:type="dxa"/>
              <w:bottom w:w="25" w:type="dxa"/>
              <w:right w:w="85" w:type="dxa"/>
            </w:tcMar>
            <w:vAlign w:val="center"/>
          </w:tcPr>
          <w:p w14:paraId="49456CC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076B7B9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45.92</w:t>
            </w:r>
          </w:p>
        </w:tc>
        <w:tc>
          <w:tcPr>
            <w:tcW w:w="1559" w:type="dxa"/>
            <w:tcBorders>
              <w:top w:val="nil"/>
              <w:left w:val="nil"/>
              <w:bottom w:val="nil"/>
              <w:right w:val="nil"/>
            </w:tcBorders>
            <w:tcMar>
              <w:top w:w="25" w:type="dxa"/>
              <w:left w:w="85" w:type="dxa"/>
              <w:bottom w:w="25" w:type="dxa"/>
              <w:right w:w="85" w:type="dxa"/>
            </w:tcMar>
            <w:vAlign w:val="center"/>
          </w:tcPr>
          <w:p w14:paraId="4171338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+ 9.92</w:t>
            </w:r>
          </w:p>
        </w:tc>
        <w:tc>
          <w:tcPr>
            <w:tcW w:w="850" w:type="dxa"/>
            <w:tcBorders>
              <w:top w:val="nil"/>
              <w:left w:val="nil"/>
              <w:bottom w:val="nil"/>
              <w:right w:val="nil"/>
            </w:tcBorders>
            <w:tcMar>
              <w:top w:w="25" w:type="dxa"/>
              <w:left w:w="85" w:type="dxa"/>
              <w:bottom w:w="25" w:type="dxa"/>
              <w:right w:w="85" w:type="dxa"/>
            </w:tcMar>
            <w:vAlign w:val="center"/>
          </w:tcPr>
          <w:p w14:paraId="2ED1F26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37.85</w:t>
            </w:r>
          </w:p>
        </w:tc>
        <w:tc>
          <w:tcPr>
            <w:tcW w:w="940" w:type="dxa"/>
            <w:tcBorders>
              <w:top w:val="nil"/>
              <w:left w:val="nil"/>
              <w:bottom w:val="nil"/>
              <w:right w:val="nil"/>
            </w:tcBorders>
            <w:tcMar>
              <w:top w:w="25" w:type="dxa"/>
              <w:left w:w="85" w:type="dxa"/>
              <w:bottom w:w="25" w:type="dxa"/>
              <w:right w:w="85" w:type="dxa"/>
            </w:tcMar>
            <w:vAlign w:val="center"/>
          </w:tcPr>
          <w:p w14:paraId="474CE34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89.05</w:t>
            </w:r>
          </w:p>
        </w:tc>
      </w:tr>
      <w:tr w:rsidR="00685509" w:rsidRPr="0052351B" w14:paraId="39E40E71" w14:textId="77777777" w:rsidTr="00D05A1F">
        <w:tc>
          <w:tcPr>
            <w:tcW w:w="1049" w:type="dxa"/>
            <w:tcBorders>
              <w:top w:val="nil"/>
              <w:left w:val="nil"/>
              <w:bottom w:val="nil"/>
              <w:right w:val="nil"/>
            </w:tcBorders>
            <w:tcMar>
              <w:top w:w="25" w:type="dxa"/>
              <w:left w:w="85" w:type="dxa"/>
              <w:bottom w:w="25" w:type="dxa"/>
              <w:right w:w="85" w:type="dxa"/>
            </w:tcMar>
            <w:vAlign w:val="center"/>
          </w:tcPr>
          <w:p w14:paraId="390C2C5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14_33</w:t>
            </w:r>
          </w:p>
        </w:tc>
        <w:tc>
          <w:tcPr>
            <w:tcW w:w="1134" w:type="dxa"/>
            <w:tcBorders>
              <w:top w:val="nil"/>
              <w:left w:val="nil"/>
              <w:bottom w:val="nil"/>
              <w:right w:val="nil"/>
            </w:tcBorders>
            <w:tcMar>
              <w:top w:w="25" w:type="dxa"/>
              <w:left w:w="85" w:type="dxa"/>
              <w:bottom w:w="25" w:type="dxa"/>
              <w:right w:w="85" w:type="dxa"/>
            </w:tcMar>
            <w:vAlign w:val="center"/>
          </w:tcPr>
          <w:p w14:paraId="230E83B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124</w:t>
            </w:r>
          </w:p>
        </w:tc>
        <w:tc>
          <w:tcPr>
            <w:tcW w:w="1327" w:type="dxa"/>
            <w:tcBorders>
              <w:top w:val="nil"/>
              <w:left w:val="nil"/>
              <w:bottom w:val="nil"/>
              <w:right w:val="nil"/>
            </w:tcBorders>
            <w:tcMar>
              <w:top w:w="25" w:type="dxa"/>
              <w:left w:w="85" w:type="dxa"/>
              <w:bottom w:w="25" w:type="dxa"/>
              <w:right w:w="85" w:type="dxa"/>
            </w:tcMar>
            <w:vAlign w:val="center"/>
          </w:tcPr>
          <w:p w14:paraId="7EDECE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1115</w:t>
            </w:r>
          </w:p>
        </w:tc>
        <w:tc>
          <w:tcPr>
            <w:tcW w:w="1170" w:type="dxa"/>
            <w:tcBorders>
              <w:top w:val="nil"/>
              <w:left w:val="nil"/>
              <w:bottom w:val="nil"/>
              <w:right w:val="nil"/>
            </w:tcBorders>
            <w:tcMar>
              <w:top w:w="25" w:type="dxa"/>
              <w:left w:w="85" w:type="dxa"/>
              <w:bottom w:w="25" w:type="dxa"/>
              <w:right w:w="85" w:type="dxa"/>
            </w:tcMar>
            <w:vAlign w:val="center"/>
          </w:tcPr>
          <w:p w14:paraId="44A8D7B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1C6865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34.99</w:t>
            </w:r>
          </w:p>
        </w:tc>
        <w:tc>
          <w:tcPr>
            <w:tcW w:w="1559" w:type="dxa"/>
            <w:tcBorders>
              <w:top w:val="nil"/>
              <w:left w:val="nil"/>
              <w:bottom w:val="nil"/>
              <w:right w:val="nil"/>
            </w:tcBorders>
            <w:tcMar>
              <w:top w:w="25" w:type="dxa"/>
              <w:left w:w="85" w:type="dxa"/>
              <w:bottom w:w="25" w:type="dxa"/>
              <w:right w:w="85" w:type="dxa"/>
            </w:tcMar>
            <w:vAlign w:val="center"/>
          </w:tcPr>
          <w:p w14:paraId="6C05917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2CAAD65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34.09</w:t>
            </w:r>
          </w:p>
        </w:tc>
        <w:tc>
          <w:tcPr>
            <w:tcW w:w="940" w:type="dxa"/>
            <w:tcBorders>
              <w:top w:val="nil"/>
              <w:left w:val="nil"/>
              <w:bottom w:val="nil"/>
              <w:right w:val="nil"/>
            </w:tcBorders>
            <w:tcMar>
              <w:top w:w="25" w:type="dxa"/>
              <w:left w:w="85" w:type="dxa"/>
              <w:bottom w:w="25" w:type="dxa"/>
              <w:right w:w="85" w:type="dxa"/>
            </w:tcMar>
            <w:vAlign w:val="center"/>
          </w:tcPr>
          <w:p w14:paraId="30EE1D3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44.99</w:t>
            </w:r>
          </w:p>
        </w:tc>
      </w:tr>
      <w:tr w:rsidR="00685509" w:rsidRPr="0052351B" w14:paraId="518B45F6"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D0ACCC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N_24</w:t>
            </w:r>
          </w:p>
        </w:tc>
        <w:tc>
          <w:tcPr>
            <w:tcW w:w="1134" w:type="dxa"/>
            <w:tcBorders>
              <w:top w:val="nil"/>
              <w:left w:val="nil"/>
              <w:bottom w:val="nil"/>
              <w:right w:val="nil"/>
            </w:tcBorders>
            <w:tcMar>
              <w:top w:w="25" w:type="dxa"/>
              <w:left w:w="85" w:type="dxa"/>
              <w:bottom w:w="25" w:type="dxa"/>
              <w:right w:w="85" w:type="dxa"/>
            </w:tcMar>
            <w:vAlign w:val="center"/>
          </w:tcPr>
          <w:p w14:paraId="225E01C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137</w:t>
            </w:r>
          </w:p>
        </w:tc>
        <w:tc>
          <w:tcPr>
            <w:tcW w:w="1327" w:type="dxa"/>
            <w:tcBorders>
              <w:top w:val="nil"/>
              <w:left w:val="nil"/>
              <w:bottom w:val="nil"/>
              <w:right w:val="nil"/>
            </w:tcBorders>
            <w:tcMar>
              <w:top w:w="25" w:type="dxa"/>
              <w:left w:w="85" w:type="dxa"/>
              <w:bottom w:w="25" w:type="dxa"/>
              <w:right w:w="85" w:type="dxa"/>
            </w:tcMar>
            <w:vAlign w:val="center"/>
          </w:tcPr>
          <w:p w14:paraId="0B77C85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1642</w:t>
            </w:r>
          </w:p>
        </w:tc>
        <w:tc>
          <w:tcPr>
            <w:tcW w:w="1170" w:type="dxa"/>
            <w:tcBorders>
              <w:top w:val="nil"/>
              <w:left w:val="nil"/>
              <w:bottom w:val="nil"/>
              <w:right w:val="nil"/>
            </w:tcBorders>
            <w:tcMar>
              <w:top w:w="25" w:type="dxa"/>
              <w:left w:w="85" w:type="dxa"/>
              <w:bottom w:w="25" w:type="dxa"/>
              <w:right w:w="85" w:type="dxa"/>
            </w:tcMar>
            <w:vAlign w:val="center"/>
          </w:tcPr>
          <w:p w14:paraId="0D4DE4F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00566B8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37.25</w:t>
            </w:r>
          </w:p>
        </w:tc>
        <w:tc>
          <w:tcPr>
            <w:tcW w:w="1559" w:type="dxa"/>
            <w:tcBorders>
              <w:top w:val="nil"/>
              <w:left w:val="nil"/>
              <w:bottom w:val="nil"/>
              <w:right w:val="nil"/>
            </w:tcBorders>
            <w:tcMar>
              <w:top w:w="25" w:type="dxa"/>
              <w:left w:w="85" w:type="dxa"/>
              <w:bottom w:w="25" w:type="dxa"/>
              <w:right w:w="85" w:type="dxa"/>
            </w:tcMar>
            <w:vAlign w:val="center"/>
          </w:tcPr>
          <w:p w14:paraId="0E687EB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+ 0.25</w:t>
            </w:r>
          </w:p>
        </w:tc>
        <w:tc>
          <w:tcPr>
            <w:tcW w:w="850" w:type="dxa"/>
            <w:tcBorders>
              <w:top w:val="nil"/>
              <w:left w:val="nil"/>
              <w:bottom w:val="nil"/>
              <w:right w:val="nil"/>
            </w:tcBorders>
            <w:tcMar>
              <w:top w:w="25" w:type="dxa"/>
              <w:left w:w="85" w:type="dxa"/>
              <w:bottom w:w="25" w:type="dxa"/>
              <w:right w:w="85" w:type="dxa"/>
            </w:tcMar>
            <w:vAlign w:val="center"/>
          </w:tcPr>
          <w:p w14:paraId="59D2672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37.01</w:t>
            </w:r>
          </w:p>
        </w:tc>
        <w:tc>
          <w:tcPr>
            <w:tcW w:w="940" w:type="dxa"/>
            <w:tcBorders>
              <w:top w:val="nil"/>
              <w:left w:val="nil"/>
              <w:bottom w:val="nil"/>
              <w:right w:val="nil"/>
            </w:tcBorders>
            <w:tcMar>
              <w:top w:w="25" w:type="dxa"/>
              <w:left w:w="85" w:type="dxa"/>
              <w:bottom w:w="25" w:type="dxa"/>
              <w:right w:w="85" w:type="dxa"/>
            </w:tcMar>
            <w:vAlign w:val="center"/>
          </w:tcPr>
          <w:p w14:paraId="77CB691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41.71</w:t>
            </w:r>
          </w:p>
        </w:tc>
      </w:tr>
      <w:tr w:rsidR="00685509" w:rsidRPr="0052351B" w14:paraId="0D623761" w14:textId="77777777" w:rsidTr="00D05A1F">
        <w:tc>
          <w:tcPr>
            <w:tcW w:w="1049" w:type="dxa"/>
            <w:tcBorders>
              <w:top w:val="nil"/>
              <w:left w:val="nil"/>
              <w:bottom w:val="nil"/>
              <w:right w:val="nil"/>
            </w:tcBorders>
            <w:tcMar>
              <w:top w:w="25" w:type="dxa"/>
              <w:left w:w="85" w:type="dxa"/>
              <w:bottom w:w="25" w:type="dxa"/>
              <w:right w:w="85" w:type="dxa"/>
            </w:tcMar>
            <w:vAlign w:val="center"/>
          </w:tcPr>
          <w:p w14:paraId="6707C79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N_13</w:t>
            </w:r>
          </w:p>
        </w:tc>
        <w:tc>
          <w:tcPr>
            <w:tcW w:w="1134" w:type="dxa"/>
            <w:tcBorders>
              <w:top w:val="nil"/>
              <w:left w:val="nil"/>
              <w:bottom w:val="nil"/>
              <w:right w:val="nil"/>
            </w:tcBorders>
            <w:tcMar>
              <w:top w:w="25" w:type="dxa"/>
              <w:left w:w="85" w:type="dxa"/>
              <w:bottom w:w="25" w:type="dxa"/>
              <w:right w:w="85" w:type="dxa"/>
            </w:tcMar>
            <w:vAlign w:val="center"/>
          </w:tcPr>
          <w:p w14:paraId="30816BF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7017905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834</w:t>
            </w:r>
          </w:p>
        </w:tc>
        <w:tc>
          <w:tcPr>
            <w:tcW w:w="1170" w:type="dxa"/>
            <w:tcBorders>
              <w:top w:val="nil"/>
              <w:left w:val="nil"/>
              <w:bottom w:val="nil"/>
              <w:right w:val="nil"/>
            </w:tcBorders>
            <w:tcMar>
              <w:top w:w="25" w:type="dxa"/>
              <w:left w:w="85" w:type="dxa"/>
              <w:bottom w:w="25" w:type="dxa"/>
              <w:right w:w="85" w:type="dxa"/>
            </w:tcMar>
            <w:vAlign w:val="center"/>
          </w:tcPr>
          <w:p w14:paraId="530A0B0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43555A0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36.49</w:t>
            </w:r>
          </w:p>
        </w:tc>
        <w:tc>
          <w:tcPr>
            <w:tcW w:w="1559" w:type="dxa"/>
            <w:tcBorders>
              <w:top w:val="nil"/>
              <w:left w:val="nil"/>
              <w:bottom w:val="nil"/>
              <w:right w:val="nil"/>
            </w:tcBorders>
            <w:tcMar>
              <w:top w:w="25" w:type="dxa"/>
              <w:left w:w="85" w:type="dxa"/>
              <w:bottom w:w="25" w:type="dxa"/>
              <w:right w:w="85" w:type="dxa"/>
            </w:tcMar>
            <w:vAlign w:val="center"/>
          </w:tcPr>
          <w:p w14:paraId="3C6B22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7523A42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735E8D5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47.81</w:t>
            </w:r>
          </w:p>
        </w:tc>
      </w:tr>
      <w:tr w:rsidR="00685509" w:rsidRPr="0052351B" w14:paraId="5237D149"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BF32AD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14_07</w:t>
            </w:r>
          </w:p>
        </w:tc>
        <w:tc>
          <w:tcPr>
            <w:tcW w:w="1134" w:type="dxa"/>
            <w:tcBorders>
              <w:top w:val="nil"/>
              <w:left w:val="nil"/>
              <w:bottom w:val="nil"/>
              <w:right w:val="nil"/>
            </w:tcBorders>
            <w:tcMar>
              <w:top w:w="25" w:type="dxa"/>
              <w:left w:w="85" w:type="dxa"/>
              <w:bottom w:w="25" w:type="dxa"/>
              <w:right w:w="85" w:type="dxa"/>
            </w:tcMar>
            <w:vAlign w:val="center"/>
          </w:tcPr>
          <w:p w14:paraId="0ABECF6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5527415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1404</w:t>
            </w:r>
          </w:p>
        </w:tc>
        <w:tc>
          <w:tcPr>
            <w:tcW w:w="1170" w:type="dxa"/>
            <w:tcBorders>
              <w:top w:val="nil"/>
              <w:left w:val="nil"/>
              <w:bottom w:val="nil"/>
              <w:right w:val="nil"/>
            </w:tcBorders>
            <w:tcMar>
              <w:top w:w="25" w:type="dxa"/>
              <w:left w:w="85" w:type="dxa"/>
              <w:bottom w:w="25" w:type="dxa"/>
              <w:right w:w="85" w:type="dxa"/>
            </w:tcMar>
            <w:vAlign w:val="center"/>
          </w:tcPr>
          <w:p w14:paraId="5E03674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439EB8A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36.12</w:t>
            </w:r>
          </w:p>
        </w:tc>
        <w:tc>
          <w:tcPr>
            <w:tcW w:w="1559" w:type="dxa"/>
            <w:tcBorders>
              <w:top w:val="nil"/>
              <w:left w:val="nil"/>
              <w:bottom w:val="nil"/>
              <w:right w:val="nil"/>
            </w:tcBorders>
            <w:tcMar>
              <w:top w:w="25" w:type="dxa"/>
              <w:left w:w="85" w:type="dxa"/>
              <w:bottom w:w="25" w:type="dxa"/>
              <w:right w:w="85" w:type="dxa"/>
            </w:tcMar>
            <w:vAlign w:val="center"/>
          </w:tcPr>
          <w:p w14:paraId="3B1DF98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+ 0.12</w:t>
            </w:r>
          </w:p>
        </w:tc>
        <w:tc>
          <w:tcPr>
            <w:tcW w:w="850" w:type="dxa"/>
            <w:tcBorders>
              <w:top w:val="nil"/>
              <w:left w:val="nil"/>
              <w:bottom w:val="nil"/>
              <w:right w:val="nil"/>
            </w:tcBorders>
            <w:tcMar>
              <w:top w:w="25" w:type="dxa"/>
              <w:left w:w="85" w:type="dxa"/>
              <w:bottom w:w="25" w:type="dxa"/>
              <w:right w:w="85" w:type="dxa"/>
            </w:tcMar>
            <w:vAlign w:val="center"/>
          </w:tcPr>
          <w:p w14:paraId="07FA0E8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36.01</w:t>
            </w:r>
          </w:p>
        </w:tc>
        <w:tc>
          <w:tcPr>
            <w:tcW w:w="940" w:type="dxa"/>
            <w:tcBorders>
              <w:top w:val="nil"/>
              <w:left w:val="nil"/>
              <w:bottom w:val="nil"/>
              <w:right w:val="nil"/>
            </w:tcBorders>
            <w:tcMar>
              <w:top w:w="25" w:type="dxa"/>
              <w:left w:w="85" w:type="dxa"/>
              <w:bottom w:w="25" w:type="dxa"/>
              <w:right w:w="85" w:type="dxa"/>
            </w:tcMar>
            <w:vAlign w:val="center"/>
          </w:tcPr>
          <w:p w14:paraId="1F0D09A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38.91</w:t>
            </w:r>
          </w:p>
        </w:tc>
      </w:tr>
      <w:tr w:rsidR="00685509" w:rsidRPr="0052351B" w14:paraId="68D60ED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264CF4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N_17</w:t>
            </w:r>
          </w:p>
        </w:tc>
        <w:tc>
          <w:tcPr>
            <w:tcW w:w="1134" w:type="dxa"/>
            <w:tcBorders>
              <w:top w:val="nil"/>
              <w:left w:val="nil"/>
              <w:bottom w:val="nil"/>
              <w:right w:val="nil"/>
            </w:tcBorders>
            <w:tcMar>
              <w:top w:w="25" w:type="dxa"/>
              <w:left w:w="85" w:type="dxa"/>
              <w:bottom w:w="25" w:type="dxa"/>
              <w:right w:w="85" w:type="dxa"/>
            </w:tcMar>
            <w:vAlign w:val="center"/>
          </w:tcPr>
          <w:p w14:paraId="30700CD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55A9633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1597</w:t>
            </w:r>
          </w:p>
        </w:tc>
        <w:tc>
          <w:tcPr>
            <w:tcW w:w="1170" w:type="dxa"/>
            <w:tcBorders>
              <w:top w:val="nil"/>
              <w:left w:val="nil"/>
              <w:bottom w:val="nil"/>
              <w:right w:val="nil"/>
            </w:tcBorders>
            <w:tcMar>
              <w:top w:w="25" w:type="dxa"/>
              <w:left w:w="85" w:type="dxa"/>
              <w:bottom w:w="25" w:type="dxa"/>
              <w:right w:w="85" w:type="dxa"/>
            </w:tcMar>
            <w:vAlign w:val="center"/>
          </w:tcPr>
          <w:p w14:paraId="5E50A11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5640638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c>
          <w:tcPr>
            <w:tcW w:w="1559" w:type="dxa"/>
            <w:tcBorders>
              <w:top w:val="nil"/>
              <w:left w:val="nil"/>
              <w:bottom w:val="nil"/>
              <w:right w:val="nil"/>
            </w:tcBorders>
            <w:tcMar>
              <w:top w:w="25" w:type="dxa"/>
              <w:left w:w="85" w:type="dxa"/>
              <w:bottom w:w="25" w:type="dxa"/>
              <w:right w:w="85" w:type="dxa"/>
            </w:tcMar>
            <w:vAlign w:val="center"/>
          </w:tcPr>
          <w:p w14:paraId="7F36A45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+ 0.5</w:t>
            </w:r>
          </w:p>
        </w:tc>
        <w:tc>
          <w:tcPr>
            <w:tcW w:w="850" w:type="dxa"/>
            <w:tcBorders>
              <w:top w:val="nil"/>
              <w:left w:val="nil"/>
              <w:bottom w:val="nil"/>
              <w:right w:val="nil"/>
            </w:tcBorders>
            <w:tcMar>
              <w:top w:w="25" w:type="dxa"/>
              <w:left w:w="85" w:type="dxa"/>
              <w:bottom w:w="25" w:type="dxa"/>
              <w:right w:w="85" w:type="dxa"/>
            </w:tcMar>
            <w:vAlign w:val="center"/>
          </w:tcPr>
          <w:p w14:paraId="6E4B218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34.03</w:t>
            </w:r>
          </w:p>
        </w:tc>
        <w:tc>
          <w:tcPr>
            <w:tcW w:w="940" w:type="dxa"/>
            <w:tcBorders>
              <w:top w:val="nil"/>
              <w:left w:val="nil"/>
              <w:bottom w:val="nil"/>
              <w:right w:val="nil"/>
            </w:tcBorders>
            <w:tcMar>
              <w:top w:w="25" w:type="dxa"/>
              <w:left w:w="85" w:type="dxa"/>
              <w:bottom w:w="25" w:type="dxa"/>
              <w:right w:w="85" w:type="dxa"/>
            </w:tcMar>
            <w:vAlign w:val="center"/>
          </w:tcPr>
          <w:p w14:paraId="5351166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42.39</w:t>
            </w:r>
          </w:p>
        </w:tc>
      </w:tr>
      <w:tr w:rsidR="00685509" w:rsidRPr="0052351B" w14:paraId="5643E28D"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705281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14_37</w:t>
            </w:r>
          </w:p>
        </w:tc>
        <w:tc>
          <w:tcPr>
            <w:tcW w:w="1134" w:type="dxa"/>
            <w:tcBorders>
              <w:top w:val="nil"/>
              <w:left w:val="nil"/>
              <w:bottom w:val="nil"/>
              <w:right w:val="nil"/>
            </w:tcBorders>
            <w:tcMar>
              <w:top w:w="25" w:type="dxa"/>
              <w:left w:w="85" w:type="dxa"/>
              <w:bottom w:w="25" w:type="dxa"/>
              <w:right w:w="85" w:type="dxa"/>
            </w:tcMar>
            <w:vAlign w:val="center"/>
          </w:tcPr>
          <w:p w14:paraId="1BE1266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143</w:t>
            </w:r>
          </w:p>
        </w:tc>
        <w:tc>
          <w:tcPr>
            <w:tcW w:w="1327" w:type="dxa"/>
            <w:tcBorders>
              <w:top w:val="nil"/>
              <w:left w:val="nil"/>
              <w:bottom w:val="nil"/>
              <w:right w:val="nil"/>
            </w:tcBorders>
            <w:tcMar>
              <w:top w:w="25" w:type="dxa"/>
              <w:left w:w="85" w:type="dxa"/>
              <w:bottom w:w="25" w:type="dxa"/>
              <w:right w:w="85" w:type="dxa"/>
            </w:tcMar>
            <w:vAlign w:val="center"/>
          </w:tcPr>
          <w:p w14:paraId="278BCC2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1300</w:t>
            </w:r>
          </w:p>
        </w:tc>
        <w:tc>
          <w:tcPr>
            <w:tcW w:w="1170" w:type="dxa"/>
            <w:tcBorders>
              <w:top w:val="nil"/>
              <w:left w:val="nil"/>
              <w:bottom w:val="nil"/>
              <w:right w:val="nil"/>
            </w:tcBorders>
            <w:tcMar>
              <w:top w:w="25" w:type="dxa"/>
              <w:left w:w="85" w:type="dxa"/>
              <w:bottom w:w="25" w:type="dxa"/>
              <w:right w:w="85" w:type="dxa"/>
            </w:tcMar>
            <w:vAlign w:val="center"/>
          </w:tcPr>
          <w:p w14:paraId="3923187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126E0DC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37.49</w:t>
            </w:r>
          </w:p>
        </w:tc>
        <w:tc>
          <w:tcPr>
            <w:tcW w:w="1559" w:type="dxa"/>
            <w:tcBorders>
              <w:top w:val="nil"/>
              <w:left w:val="nil"/>
              <w:bottom w:val="nil"/>
              <w:right w:val="nil"/>
            </w:tcBorders>
            <w:tcMar>
              <w:top w:w="25" w:type="dxa"/>
              <w:left w:w="85" w:type="dxa"/>
              <w:bottom w:w="25" w:type="dxa"/>
              <w:right w:w="85" w:type="dxa"/>
            </w:tcMar>
            <w:vAlign w:val="center"/>
          </w:tcPr>
          <w:p w14:paraId="2312895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192CB65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36.17</w:t>
            </w:r>
          </w:p>
        </w:tc>
        <w:tc>
          <w:tcPr>
            <w:tcW w:w="940" w:type="dxa"/>
            <w:tcBorders>
              <w:top w:val="nil"/>
              <w:left w:val="nil"/>
              <w:bottom w:val="nil"/>
              <w:right w:val="nil"/>
            </w:tcBorders>
            <w:tcMar>
              <w:top w:w="25" w:type="dxa"/>
              <w:left w:w="85" w:type="dxa"/>
              <w:bottom w:w="25" w:type="dxa"/>
              <w:right w:w="85" w:type="dxa"/>
            </w:tcMar>
            <w:vAlign w:val="center"/>
          </w:tcPr>
          <w:p w14:paraId="635BDD4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48.81</w:t>
            </w:r>
          </w:p>
        </w:tc>
      </w:tr>
      <w:tr w:rsidR="00685509" w:rsidRPr="0052351B" w14:paraId="5845F6D7"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557103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14_40</w:t>
            </w:r>
          </w:p>
        </w:tc>
        <w:tc>
          <w:tcPr>
            <w:tcW w:w="1134" w:type="dxa"/>
            <w:tcBorders>
              <w:top w:val="nil"/>
              <w:left w:val="nil"/>
              <w:bottom w:val="nil"/>
              <w:right w:val="nil"/>
            </w:tcBorders>
            <w:tcMar>
              <w:top w:w="25" w:type="dxa"/>
              <w:left w:w="85" w:type="dxa"/>
              <w:bottom w:w="25" w:type="dxa"/>
              <w:right w:w="85" w:type="dxa"/>
            </w:tcMar>
            <w:vAlign w:val="center"/>
          </w:tcPr>
          <w:p w14:paraId="781500E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143</w:t>
            </w:r>
          </w:p>
        </w:tc>
        <w:tc>
          <w:tcPr>
            <w:tcW w:w="1327" w:type="dxa"/>
            <w:tcBorders>
              <w:top w:val="nil"/>
              <w:left w:val="nil"/>
              <w:bottom w:val="nil"/>
              <w:right w:val="nil"/>
            </w:tcBorders>
            <w:tcMar>
              <w:top w:w="25" w:type="dxa"/>
              <w:left w:w="85" w:type="dxa"/>
              <w:bottom w:w="25" w:type="dxa"/>
              <w:right w:w="85" w:type="dxa"/>
            </w:tcMar>
            <w:vAlign w:val="center"/>
          </w:tcPr>
          <w:p w14:paraId="58D0038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1455</w:t>
            </w:r>
          </w:p>
        </w:tc>
        <w:tc>
          <w:tcPr>
            <w:tcW w:w="1170" w:type="dxa"/>
            <w:tcBorders>
              <w:top w:val="nil"/>
              <w:left w:val="nil"/>
              <w:bottom w:val="nil"/>
              <w:right w:val="nil"/>
            </w:tcBorders>
            <w:tcMar>
              <w:top w:w="25" w:type="dxa"/>
              <w:left w:w="85" w:type="dxa"/>
              <w:bottom w:w="25" w:type="dxa"/>
              <w:right w:w="85" w:type="dxa"/>
            </w:tcMar>
            <w:vAlign w:val="center"/>
          </w:tcPr>
          <w:p w14:paraId="3F24C7B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010F41C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35.08</w:t>
            </w:r>
          </w:p>
        </w:tc>
        <w:tc>
          <w:tcPr>
            <w:tcW w:w="1559" w:type="dxa"/>
            <w:tcBorders>
              <w:top w:val="nil"/>
              <w:left w:val="nil"/>
              <w:bottom w:val="nil"/>
              <w:right w:val="nil"/>
            </w:tcBorders>
            <w:tcMar>
              <w:top w:w="25" w:type="dxa"/>
              <w:left w:w="85" w:type="dxa"/>
              <w:bottom w:w="25" w:type="dxa"/>
              <w:right w:w="85" w:type="dxa"/>
            </w:tcMar>
            <w:vAlign w:val="center"/>
          </w:tcPr>
          <w:p w14:paraId="415B37E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+ 0.08</w:t>
            </w:r>
          </w:p>
        </w:tc>
        <w:tc>
          <w:tcPr>
            <w:tcW w:w="850" w:type="dxa"/>
            <w:tcBorders>
              <w:top w:val="nil"/>
              <w:left w:val="nil"/>
              <w:bottom w:val="nil"/>
              <w:right w:val="nil"/>
            </w:tcBorders>
            <w:tcMar>
              <w:top w:w="25" w:type="dxa"/>
              <w:left w:w="85" w:type="dxa"/>
              <w:bottom w:w="25" w:type="dxa"/>
              <w:right w:w="85" w:type="dxa"/>
            </w:tcMar>
            <w:vAlign w:val="center"/>
          </w:tcPr>
          <w:p w14:paraId="637C4CC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35.00</w:t>
            </w:r>
          </w:p>
        </w:tc>
        <w:tc>
          <w:tcPr>
            <w:tcW w:w="940" w:type="dxa"/>
            <w:tcBorders>
              <w:top w:val="nil"/>
              <w:left w:val="nil"/>
              <w:bottom w:val="nil"/>
              <w:right w:val="nil"/>
            </w:tcBorders>
            <w:tcMar>
              <w:top w:w="25" w:type="dxa"/>
              <w:left w:w="85" w:type="dxa"/>
              <w:bottom w:w="25" w:type="dxa"/>
              <w:right w:w="85" w:type="dxa"/>
            </w:tcMar>
            <w:vAlign w:val="center"/>
          </w:tcPr>
          <w:p w14:paraId="3299FB2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37.26</w:t>
            </w:r>
          </w:p>
        </w:tc>
      </w:tr>
      <w:tr w:rsidR="00685509" w:rsidRPr="0052351B" w14:paraId="6F951579"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F1B7BD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14_39</w:t>
            </w:r>
          </w:p>
        </w:tc>
        <w:tc>
          <w:tcPr>
            <w:tcW w:w="1134" w:type="dxa"/>
            <w:tcBorders>
              <w:top w:val="nil"/>
              <w:left w:val="nil"/>
              <w:bottom w:val="nil"/>
              <w:right w:val="nil"/>
            </w:tcBorders>
            <w:tcMar>
              <w:top w:w="25" w:type="dxa"/>
              <w:left w:w="85" w:type="dxa"/>
              <w:bottom w:w="25" w:type="dxa"/>
              <w:right w:w="85" w:type="dxa"/>
            </w:tcMar>
            <w:vAlign w:val="center"/>
          </w:tcPr>
          <w:p w14:paraId="2C6B740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145</w:t>
            </w:r>
          </w:p>
        </w:tc>
        <w:tc>
          <w:tcPr>
            <w:tcW w:w="1327" w:type="dxa"/>
            <w:tcBorders>
              <w:top w:val="nil"/>
              <w:left w:val="nil"/>
              <w:bottom w:val="nil"/>
              <w:right w:val="nil"/>
            </w:tcBorders>
            <w:tcMar>
              <w:top w:w="25" w:type="dxa"/>
              <w:left w:w="85" w:type="dxa"/>
              <w:bottom w:w="25" w:type="dxa"/>
              <w:right w:w="85" w:type="dxa"/>
            </w:tcMar>
            <w:vAlign w:val="center"/>
          </w:tcPr>
          <w:p w14:paraId="314EE08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888</w:t>
            </w:r>
          </w:p>
        </w:tc>
        <w:tc>
          <w:tcPr>
            <w:tcW w:w="1170" w:type="dxa"/>
            <w:tcBorders>
              <w:top w:val="nil"/>
              <w:left w:val="nil"/>
              <w:bottom w:val="nil"/>
              <w:right w:val="nil"/>
            </w:tcBorders>
            <w:tcMar>
              <w:top w:w="25" w:type="dxa"/>
              <w:left w:w="85" w:type="dxa"/>
              <w:bottom w:w="25" w:type="dxa"/>
              <w:right w:w="85" w:type="dxa"/>
            </w:tcMar>
            <w:vAlign w:val="center"/>
          </w:tcPr>
          <w:p w14:paraId="3A074B9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44EAD4F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38.21</w:t>
            </w:r>
          </w:p>
        </w:tc>
        <w:tc>
          <w:tcPr>
            <w:tcW w:w="1559" w:type="dxa"/>
            <w:tcBorders>
              <w:top w:val="nil"/>
              <w:left w:val="nil"/>
              <w:bottom w:val="nil"/>
              <w:right w:val="nil"/>
            </w:tcBorders>
            <w:tcMar>
              <w:top w:w="25" w:type="dxa"/>
              <w:left w:w="85" w:type="dxa"/>
              <w:bottom w:w="25" w:type="dxa"/>
              <w:right w:w="85" w:type="dxa"/>
            </w:tcMar>
            <w:vAlign w:val="center"/>
          </w:tcPr>
          <w:p w14:paraId="7FF7DE2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+ 6.21</w:t>
            </w:r>
          </w:p>
        </w:tc>
        <w:tc>
          <w:tcPr>
            <w:tcW w:w="850" w:type="dxa"/>
            <w:tcBorders>
              <w:top w:val="nil"/>
              <w:left w:val="nil"/>
              <w:bottom w:val="nil"/>
              <w:right w:val="nil"/>
            </w:tcBorders>
            <w:tcMar>
              <w:top w:w="25" w:type="dxa"/>
              <w:left w:w="85" w:type="dxa"/>
              <w:bottom w:w="25" w:type="dxa"/>
              <w:right w:w="85" w:type="dxa"/>
            </w:tcMar>
            <w:vAlign w:val="center"/>
          </w:tcPr>
          <w:p w14:paraId="6312EF6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32.97</w:t>
            </w:r>
          </w:p>
        </w:tc>
        <w:tc>
          <w:tcPr>
            <w:tcW w:w="940" w:type="dxa"/>
            <w:tcBorders>
              <w:top w:val="nil"/>
              <w:left w:val="nil"/>
              <w:bottom w:val="nil"/>
              <w:right w:val="nil"/>
            </w:tcBorders>
            <w:tcMar>
              <w:top w:w="25" w:type="dxa"/>
              <w:left w:w="85" w:type="dxa"/>
              <w:bottom w:w="25" w:type="dxa"/>
              <w:right w:w="85" w:type="dxa"/>
            </w:tcMar>
            <w:vAlign w:val="center"/>
          </w:tcPr>
          <w:p w14:paraId="6878710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71.87</w:t>
            </w:r>
          </w:p>
        </w:tc>
      </w:tr>
      <w:tr w:rsidR="00685509" w:rsidRPr="0052351B" w14:paraId="786A4C21" w14:textId="77777777" w:rsidTr="00D05A1F">
        <w:tc>
          <w:tcPr>
            <w:tcW w:w="1049" w:type="dxa"/>
            <w:tcBorders>
              <w:top w:val="nil"/>
              <w:left w:val="nil"/>
              <w:bottom w:val="nil"/>
              <w:right w:val="nil"/>
            </w:tcBorders>
            <w:tcMar>
              <w:top w:w="25" w:type="dxa"/>
              <w:left w:w="85" w:type="dxa"/>
              <w:bottom w:w="25" w:type="dxa"/>
              <w:right w:w="85" w:type="dxa"/>
            </w:tcMar>
            <w:vAlign w:val="center"/>
          </w:tcPr>
          <w:p w14:paraId="4565AD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14_38</w:t>
            </w:r>
          </w:p>
        </w:tc>
        <w:tc>
          <w:tcPr>
            <w:tcW w:w="1134" w:type="dxa"/>
            <w:tcBorders>
              <w:top w:val="nil"/>
              <w:left w:val="nil"/>
              <w:bottom w:val="nil"/>
              <w:right w:val="nil"/>
            </w:tcBorders>
            <w:tcMar>
              <w:top w:w="25" w:type="dxa"/>
              <w:left w:w="85" w:type="dxa"/>
              <w:bottom w:w="25" w:type="dxa"/>
              <w:right w:w="85" w:type="dxa"/>
            </w:tcMar>
            <w:vAlign w:val="center"/>
          </w:tcPr>
          <w:p w14:paraId="68BB332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147</w:t>
            </w:r>
          </w:p>
        </w:tc>
        <w:tc>
          <w:tcPr>
            <w:tcW w:w="1327" w:type="dxa"/>
            <w:tcBorders>
              <w:top w:val="nil"/>
              <w:left w:val="nil"/>
              <w:bottom w:val="nil"/>
              <w:right w:val="nil"/>
            </w:tcBorders>
            <w:tcMar>
              <w:top w:w="25" w:type="dxa"/>
              <w:left w:w="85" w:type="dxa"/>
              <w:bottom w:w="25" w:type="dxa"/>
              <w:right w:w="85" w:type="dxa"/>
            </w:tcMar>
            <w:vAlign w:val="center"/>
          </w:tcPr>
          <w:p w14:paraId="70A5F8A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1393</w:t>
            </w:r>
          </w:p>
        </w:tc>
        <w:tc>
          <w:tcPr>
            <w:tcW w:w="1170" w:type="dxa"/>
            <w:tcBorders>
              <w:top w:val="nil"/>
              <w:left w:val="nil"/>
              <w:bottom w:val="nil"/>
              <w:right w:val="nil"/>
            </w:tcBorders>
            <w:tcMar>
              <w:top w:w="25" w:type="dxa"/>
              <w:left w:w="85" w:type="dxa"/>
              <w:bottom w:w="25" w:type="dxa"/>
              <w:right w:w="85" w:type="dxa"/>
            </w:tcMar>
            <w:vAlign w:val="center"/>
          </w:tcPr>
          <w:p w14:paraId="2A40A27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0CA6797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36.49</w:t>
            </w:r>
          </w:p>
        </w:tc>
        <w:tc>
          <w:tcPr>
            <w:tcW w:w="1559" w:type="dxa"/>
            <w:tcBorders>
              <w:top w:val="nil"/>
              <w:left w:val="nil"/>
              <w:bottom w:val="nil"/>
              <w:right w:val="nil"/>
            </w:tcBorders>
            <w:tcMar>
              <w:top w:w="25" w:type="dxa"/>
              <w:left w:w="85" w:type="dxa"/>
              <w:bottom w:w="25" w:type="dxa"/>
              <w:right w:w="85" w:type="dxa"/>
            </w:tcMar>
            <w:vAlign w:val="center"/>
          </w:tcPr>
          <w:p w14:paraId="698DAA5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7ACC674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0EA2036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47.81</w:t>
            </w:r>
          </w:p>
        </w:tc>
      </w:tr>
      <w:tr w:rsidR="00685509" w:rsidRPr="0052351B" w14:paraId="197D7C8A"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0F77E8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N_07</w:t>
            </w:r>
          </w:p>
        </w:tc>
        <w:tc>
          <w:tcPr>
            <w:tcW w:w="1134" w:type="dxa"/>
            <w:tcBorders>
              <w:top w:val="nil"/>
              <w:left w:val="nil"/>
              <w:bottom w:val="nil"/>
              <w:right w:val="nil"/>
            </w:tcBorders>
            <w:tcMar>
              <w:top w:w="25" w:type="dxa"/>
              <w:left w:w="85" w:type="dxa"/>
              <w:bottom w:w="25" w:type="dxa"/>
              <w:right w:w="85" w:type="dxa"/>
            </w:tcMar>
            <w:vAlign w:val="center"/>
          </w:tcPr>
          <w:p w14:paraId="51BDFAA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0045AAF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1180</w:t>
            </w:r>
          </w:p>
        </w:tc>
        <w:tc>
          <w:tcPr>
            <w:tcW w:w="1170" w:type="dxa"/>
            <w:tcBorders>
              <w:top w:val="nil"/>
              <w:left w:val="nil"/>
              <w:bottom w:val="nil"/>
              <w:right w:val="nil"/>
            </w:tcBorders>
            <w:tcMar>
              <w:top w:w="25" w:type="dxa"/>
              <w:left w:w="85" w:type="dxa"/>
              <w:bottom w:w="25" w:type="dxa"/>
              <w:right w:w="85" w:type="dxa"/>
            </w:tcMar>
            <w:vAlign w:val="center"/>
          </w:tcPr>
          <w:p w14:paraId="0BBBA3F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388DE7F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34.49</w:t>
            </w:r>
          </w:p>
        </w:tc>
        <w:tc>
          <w:tcPr>
            <w:tcW w:w="1559" w:type="dxa"/>
            <w:tcBorders>
              <w:top w:val="nil"/>
              <w:left w:val="nil"/>
              <w:bottom w:val="nil"/>
              <w:right w:val="nil"/>
            </w:tcBorders>
            <w:tcMar>
              <w:top w:w="25" w:type="dxa"/>
              <w:left w:w="85" w:type="dxa"/>
              <w:bottom w:w="25" w:type="dxa"/>
              <w:right w:w="85" w:type="dxa"/>
            </w:tcMar>
            <w:vAlign w:val="center"/>
          </w:tcPr>
          <w:p w14:paraId="3709B20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09FFEBB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33.17</w:t>
            </w:r>
          </w:p>
        </w:tc>
        <w:tc>
          <w:tcPr>
            <w:tcW w:w="940" w:type="dxa"/>
            <w:tcBorders>
              <w:top w:val="nil"/>
              <w:left w:val="nil"/>
              <w:bottom w:val="nil"/>
              <w:right w:val="nil"/>
            </w:tcBorders>
            <w:tcMar>
              <w:top w:w="25" w:type="dxa"/>
              <w:left w:w="85" w:type="dxa"/>
              <w:bottom w:w="25" w:type="dxa"/>
              <w:right w:w="85" w:type="dxa"/>
            </w:tcMar>
            <w:vAlign w:val="center"/>
          </w:tcPr>
          <w:p w14:paraId="3A02D3A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45.82</w:t>
            </w:r>
          </w:p>
        </w:tc>
      </w:tr>
      <w:tr w:rsidR="00685509" w:rsidRPr="0052351B" w14:paraId="0CC09DC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7E1F84A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14_25</w:t>
            </w:r>
          </w:p>
        </w:tc>
        <w:tc>
          <w:tcPr>
            <w:tcW w:w="1134" w:type="dxa"/>
            <w:tcBorders>
              <w:top w:val="nil"/>
              <w:left w:val="nil"/>
              <w:bottom w:val="nil"/>
              <w:right w:val="nil"/>
            </w:tcBorders>
            <w:tcMar>
              <w:top w:w="25" w:type="dxa"/>
              <w:left w:w="85" w:type="dxa"/>
              <w:bottom w:w="25" w:type="dxa"/>
              <w:right w:w="85" w:type="dxa"/>
            </w:tcMar>
            <w:vAlign w:val="center"/>
          </w:tcPr>
          <w:p w14:paraId="1A32238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10892ED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1841</w:t>
            </w:r>
          </w:p>
        </w:tc>
        <w:tc>
          <w:tcPr>
            <w:tcW w:w="1170" w:type="dxa"/>
            <w:tcBorders>
              <w:top w:val="nil"/>
              <w:left w:val="nil"/>
              <w:bottom w:val="nil"/>
              <w:right w:val="nil"/>
            </w:tcBorders>
            <w:tcMar>
              <w:top w:w="25" w:type="dxa"/>
              <w:left w:w="85" w:type="dxa"/>
              <w:bottom w:w="25" w:type="dxa"/>
              <w:right w:w="85" w:type="dxa"/>
            </w:tcMar>
            <w:vAlign w:val="center"/>
          </w:tcPr>
          <w:p w14:paraId="79D67DD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34A6807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729C1E1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6A3B3AA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37.07</w:t>
            </w:r>
          </w:p>
        </w:tc>
        <w:tc>
          <w:tcPr>
            <w:tcW w:w="940" w:type="dxa"/>
            <w:tcBorders>
              <w:top w:val="nil"/>
              <w:left w:val="nil"/>
              <w:bottom w:val="nil"/>
              <w:right w:val="nil"/>
            </w:tcBorders>
            <w:tcMar>
              <w:top w:w="25" w:type="dxa"/>
              <w:left w:w="85" w:type="dxa"/>
              <w:bottom w:w="25" w:type="dxa"/>
              <w:right w:w="85" w:type="dxa"/>
            </w:tcMar>
            <w:vAlign w:val="center"/>
          </w:tcPr>
          <w:p w14:paraId="7D464B3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51.35</w:t>
            </w:r>
          </w:p>
        </w:tc>
      </w:tr>
      <w:tr w:rsidR="00685509" w:rsidRPr="0052351B" w14:paraId="1037023C" w14:textId="77777777" w:rsidTr="00D05A1F">
        <w:tc>
          <w:tcPr>
            <w:tcW w:w="1049" w:type="dxa"/>
            <w:tcBorders>
              <w:top w:val="nil"/>
              <w:left w:val="nil"/>
              <w:bottom w:val="nil"/>
              <w:right w:val="nil"/>
            </w:tcBorders>
            <w:tcMar>
              <w:top w:w="25" w:type="dxa"/>
              <w:left w:w="85" w:type="dxa"/>
              <w:bottom w:w="25" w:type="dxa"/>
              <w:right w:w="85" w:type="dxa"/>
            </w:tcMar>
            <w:vAlign w:val="center"/>
          </w:tcPr>
          <w:p w14:paraId="5471ADA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N_01</w:t>
            </w:r>
          </w:p>
        </w:tc>
        <w:tc>
          <w:tcPr>
            <w:tcW w:w="1134" w:type="dxa"/>
            <w:tcBorders>
              <w:top w:val="nil"/>
              <w:left w:val="nil"/>
              <w:bottom w:val="nil"/>
              <w:right w:val="nil"/>
            </w:tcBorders>
            <w:tcMar>
              <w:top w:w="25" w:type="dxa"/>
              <w:left w:w="85" w:type="dxa"/>
              <w:bottom w:w="25" w:type="dxa"/>
              <w:right w:w="85" w:type="dxa"/>
            </w:tcMar>
            <w:vAlign w:val="center"/>
          </w:tcPr>
          <w:p w14:paraId="281F37F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50B28181"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1893</w:t>
            </w:r>
          </w:p>
        </w:tc>
        <w:tc>
          <w:tcPr>
            <w:tcW w:w="1170" w:type="dxa"/>
            <w:tcBorders>
              <w:top w:val="nil"/>
              <w:left w:val="nil"/>
              <w:bottom w:val="nil"/>
              <w:right w:val="nil"/>
            </w:tcBorders>
            <w:tcMar>
              <w:top w:w="25" w:type="dxa"/>
              <w:left w:w="85" w:type="dxa"/>
              <w:bottom w:w="25" w:type="dxa"/>
              <w:right w:w="85" w:type="dxa"/>
            </w:tcMar>
            <w:vAlign w:val="center"/>
          </w:tcPr>
          <w:p w14:paraId="6B1F00F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1F75BC8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35.50</w:t>
            </w:r>
          </w:p>
        </w:tc>
        <w:tc>
          <w:tcPr>
            <w:tcW w:w="1559" w:type="dxa"/>
            <w:tcBorders>
              <w:top w:val="nil"/>
              <w:left w:val="nil"/>
              <w:bottom w:val="nil"/>
              <w:right w:val="nil"/>
            </w:tcBorders>
            <w:tcMar>
              <w:top w:w="25" w:type="dxa"/>
              <w:left w:w="85" w:type="dxa"/>
              <w:bottom w:w="25" w:type="dxa"/>
              <w:right w:w="85" w:type="dxa"/>
            </w:tcMar>
            <w:vAlign w:val="center"/>
          </w:tcPr>
          <w:p w14:paraId="02CF7AE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+ 0.5</w:t>
            </w:r>
          </w:p>
        </w:tc>
        <w:tc>
          <w:tcPr>
            <w:tcW w:w="850" w:type="dxa"/>
            <w:tcBorders>
              <w:top w:val="nil"/>
              <w:left w:val="nil"/>
              <w:bottom w:val="nil"/>
              <w:right w:val="nil"/>
            </w:tcBorders>
            <w:tcMar>
              <w:top w:w="25" w:type="dxa"/>
              <w:left w:w="85" w:type="dxa"/>
              <w:bottom w:w="25" w:type="dxa"/>
              <w:right w:w="85" w:type="dxa"/>
            </w:tcMar>
            <w:vAlign w:val="center"/>
          </w:tcPr>
          <w:p w14:paraId="6CAB28F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35.03</w:t>
            </w:r>
          </w:p>
        </w:tc>
        <w:tc>
          <w:tcPr>
            <w:tcW w:w="940" w:type="dxa"/>
            <w:tcBorders>
              <w:top w:val="nil"/>
              <w:left w:val="nil"/>
              <w:bottom w:val="nil"/>
              <w:right w:val="nil"/>
            </w:tcBorders>
            <w:tcMar>
              <w:top w:w="25" w:type="dxa"/>
              <w:left w:w="85" w:type="dxa"/>
              <w:bottom w:w="25" w:type="dxa"/>
              <w:right w:w="85" w:type="dxa"/>
            </w:tcMar>
            <w:vAlign w:val="center"/>
          </w:tcPr>
          <w:p w14:paraId="7D5064C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43.40</w:t>
            </w:r>
          </w:p>
        </w:tc>
      </w:tr>
      <w:tr w:rsidR="00685509" w:rsidRPr="0052351B" w14:paraId="7F733858" w14:textId="77777777" w:rsidTr="00D05A1F">
        <w:tc>
          <w:tcPr>
            <w:tcW w:w="1049" w:type="dxa"/>
            <w:tcBorders>
              <w:top w:val="nil"/>
              <w:left w:val="nil"/>
              <w:bottom w:val="nil"/>
              <w:right w:val="nil"/>
            </w:tcBorders>
            <w:tcMar>
              <w:top w:w="25" w:type="dxa"/>
              <w:left w:w="85" w:type="dxa"/>
              <w:bottom w:w="25" w:type="dxa"/>
              <w:right w:w="85" w:type="dxa"/>
            </w:tcMar>
            <w:vAlign w:val="center"/>
          </w:tcPr>
          <w:p w14:paraId="295D667B"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14_09</w:t>
            </w:r>
          </w:p>
        </w:tc>
        <w:tc>
          <w:tcPr>
            <w:tcW w:w="1134" w:type="dxa"/>
            <w:tcBorders>
              <w:top w:val="nil"/>
              <w:left w:val="nil"/>
              <w:bottom w:val="nil"/>
              <w:right w:val="nil"/>
            </w:tcBorders>
            <w:tcMar>
              <w:top w:w="25" w:type="dxa"/>
              <w:left w:w="85" w:type="dxa"/>
              <w:bottom w:w="25" w:type="dxa"/>
              <w:right w:w="85" w:type="dxa"/>
            </w:tcMar>
            <w:vAlign w:val="center"/>
          </w:tcPr>
          <w:p w14:paraId="7F31366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w:t>
            </w:r>
          </w:p>
        </w:tc>
        <w:tc>
          <w:tcPr>
            <w:tcW w:w="1327" w:type="dxa"/>
            <w:tcBorders>
              <w:top w:val="nil"/>
              <w:left w:val="nil"/>
              <w:bottom w:val="nil"/>
              <w:right w:val="nil"/>
            </w:tcBorders>
            <w:tcMar>
              <w:top w:w="25" w:type="dxa"/>
              <w:left w:w="85" w:type="dxa"/>
              <w:bottom w:w="25" w:type="dxa"/>
              <w:right w:w="85" w:type="dxa"/>
            </w:tcMar>
            <w:vAlign w:val="center"/>
          </w:tcPr>
          <w:p w14:paraId="1DFFFBD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1990</w:t>
            </w:r>
          </w:p>
        </w:tc>
        <w:tc>
          <w:tcPr>
            <w:tcW w:w="1170" w:type="dxa"/>
            <w:tcBorders>
              <w:top w:val="nil"/>
              <w:left w:val="nil"/>
              <w:bottom w:val="nil"/>
              <w:right w:val="nil"/>
            </w:tcBorders>
            <w:tcMar>
              <w:top w:w="25" w:type="dxa"/>
              <w:left w:w="85" w:type="dxa"/>
              <w:bottom w:w="25" w:type="dxa"/>
              <w:right w:w="85" w:type="dxa"/>
            </w:tcMar>
            <w:vAlign w:val="center"/>
          </w:tcPr>
          <w:p w14:paraId="006CF71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6F4F1519"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47E95CB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5E95B403"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37.09</w:t>
            </w:r>
          </w:p>
        </w:tc>
        <w:tc>
          <w:tcPr>
            <w:tcW w:w="940" w:type="dxa"/>
            <w:tcBorders>
              <w:top w:val="nil"/>
              <w:left w:val="nil"/>
              <w:bottom w:val="nil"/>
              <w:right w:val="nil"/>
            </w:tcBorders>
            <w:tcMar>
              <w:top w:w="25" w:type="dxa"/>
              <w:left w:w="85" w:type="dxa"/>
              <w:bottom w:w="25" w:type="dxa"/>
              <w:right w:w="85" w:type="dxa"/>
            </w:tcMar>
            <w:vAlign w:val="center"/>
          </w:tcPr>
          <w:p w14:paraId="3027BC65"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48.01</w:t>
            </w:r>
          </w:p>
        </w:tc>
      </w:tr>
      <w:tr w:rsidR="00685509" w:rsidRPr="0052351B" w14:paraId="4F9E8E84" w14:textId="77777777" w:rsidTr="00D05A1F">
        <w:tc>
          <w:tcPr>
            <w:tcW w:w="1049" w:type="dxa"/>
            <w:tcBorders>
              <w:top w:val="nil"/>
              <w:left w:val="nil"/>
              <w:bottom w:val="nil"/>
              <w:right w:val="nil"/>
            </w:tcBorders>
            <w:tcMar>
              <w:top w:w="25" w:type="dxa"/>
              <w:left w:w="85" w:type="dxa"/>
              <w:bottom w:w="25" w:type="dxa"/>
              <w:right w:w="85" w:type="dxa"/>
            </w:tcMar>
            <w:vAlign w:val="center"/>
          </w:tcPr>
          <w:p w14:paraId="0245770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14_14</w:t>
            </w:r>
          </w:p>
        </w:tc>
        <w:tc>
          <w:tcPr>
            <w:tcW w:w="1134" w:type="dxa"/>
            <w:tcBorders>
              <w:top w:val="nil"/>
              <w:left w:val="nil"/>
              <w:bottom w:val="nil"/>
              <w:right w:val="nil"/>
            </w:tcBorders>
            <w:tcMar>
              <w:top w:w="25" w:type="dxa"/>
              <w:left w:w="85" w:type="dxa"/>
              <w:bottom w:w="25" w:type="dxa"/>
              <w:right w:w="85" w:type="dxa"/>
            </w:tcMar>
            <w:vAlign w:val="center"/>
          </w:tcPr>
          <w:p w14:paraId="3DF38F6C"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167</w:t>
            </w:r>
          </w:p>
        </w:tc>
        <w:tc>
          <w:tcPr>
            <w:tcW w:w="1327" w:type="dxa"/>
            <w:tcBorders>
              <w:top w:val="nil"/>
              <w:left w:val="nil"/>
              <w:bottom w:val="nil"/>
              <w:right w:val="nil"/>
            </w:tcBorders>
            <w:tcMar>
              <w:top w:w="25" w:type="dxa"/>
              <w:left w:w="85" w:type="dxa"/>
              <w:bottom w:w="25" w:type="dxa"/>
              <w:right w:w="85" w:type="dxa"/>
            </w:tcMar>
            <w:vAlign w:val="center"/>
          </w:tcPr>
          <w:p w14:paraId="43D1FA34"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1668</w:t>
            </w:r>
          </w:p>
        </w:tc>
        <w:tc>
          <w:tcPr>
            <w:tcW w:w="1170" w:type="dxa"/>
            <w:tcBorders>
              <w:top w:val="nil"/>
              <w:left w:val="nil"/>
              <w:bottom w:val="nil"/>
              <w:right w:val="nil"/>
            </w:tcBorders>
            <w:tcMar>
              <w:top w:w="25" w:type="dxa"/>
              <w:left w:w="85" w:type="dxa"/>
              <w:bottom w:w="25" w:type="dxa"/>
              <w:right w:w="85" w:type="dxa"/>
            </w:tcMar>
            <w:vAlign w:val="center"/>
          </w:tcPr>
          <w:p w14:paraId="697870C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4C8C9F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37.47</w:t>
            </w:r>
          </w:p>
        </w:tc>
        <w:tc>
          <w:tcPr>
            <w:tcW w:w="1559" w:type="dxa"/>
            <w:tcBorders>
              <w:top w:val="nil"/>
              <w:left w:val="nil"/>
              <w:bottom w:val="nil"/>
              <w:right w:val="nil"/>
            </w:tcBorders>
            <w:tcMar>
              <w:top w:w="25" w:type="dxa"/>
              <w:left w:w="85" w:type="dxa"/>
              <w:bottom w:w="25" w:type="dxa"/>
              <w:right w:w="85" w:type="dxa"/>
            </w:tcMar>
            <w:vAlign w:val="center"/>
          </w:tcPr>
          <w:p w14:paraId="49DC275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+ 4.47</w:t>
            </w:r>
          </w:p>
        </w:tc>
        <w:tc>
          <w:tcPr>
            <w:tcW w:w="850" w:type="dxa"/>
            <w:tcBorders>
              <w:top w:val="nil"/>
              <w:left w:val="nil"/>
              <w:bottom w:val="nil"/>
              <w:right w:val="nil"/>
            </w:tcBorders>
            <w:tcMar>
              <w:top w:w="25" w:type="dxa"/>
              <w:left w:w="85" w:type="dxa"/>
              <w:bottom w:w="25" w:type="dxa"/>
              <w:right w:w="85" w:type="dxa"/>
            </w:tcMar>
            <w:vAlign w:val="center"/>
          </w:tcPr>
          <w:p w14:paraId="1DDDE53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64B00437"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73.68</w:t>
            </w:r>
          </w:p>
        </w:tc>
      </w:tr>
      <w:tr w:rsidR="00685509" w:rsidRPr="0052351B" w14:paraId="6494ABBC" w14:textId="77777777" w:rsidTr="00D05A1F">
        <w:tc>
          <w:tcPr>
            <w:tcW w:w="1049" w:type="dxa"/>
            <w:tcBorders>
              <w:top w:val="nil"/>
              <w:left w:val="nil"/>
              <w:bottom w:val="nil"/>
              <w:right w:val="nil"/>
            </w:tcBorders>
            <w:tcMar>
              <w:top w:w="25" w:type="dxa"/>
              <w:left w:w="85" w:type="dxa"/>
              <w:bottom w:w="25" w:type="dxa"/>
              <w:right w:w="85" w:type="dxa"/>
            </w:tcMar>
            <w:vAlign w:val="center"/>
          </w:tcPr>
          <w:p w14:paraId="10CE444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14_13</w:t>
            </w:r>
          </w:p>
        </w:tc>
        <w:tc>
          <w:tcPr>
            <w:tcW w:w="1134" w:type="dxa"/>
            <w:tcBorders>
              <w:top w:val="nil"/>
              <w:left w:val="nil"/>
              <w:bottom w:val="nil"/>
              <w:right w:val="nil"/>
            </w:tcBorders>
            <w:tcMar>
              <w:top w:w="25" w:type="dxa"/>
              <w:left w:w="85" w:type="dxa"/>
              <w:bottom w:w="25" w:type="dxa"/>
              <w:right w:w="85" w:type="dxa"/>
            </w:tcMar>
            <w:vAlign w:val="center"/>
          </w:tcPr>
          <w:p w14:paraId="541F42D2"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169</w:t>
            </w:r>
          </w:p>
        </w:tc>
        <w:tc>
          <w:tcPr>
            <w:tcW w:w="1327" w:type="dxa"/>
            <w:tcBorders>
              <w:top w:val="nil"/>
              <w:left w:val="nil"/>
              <w:bottom w:val="nil"/>
              <w:right w:val="nil"/>
            </w:tcBorders>
            <w:tcMar>
              <w:top w:w="25" w:type="dxa"/>
              <w:left w:w="85" w:type="dxa"/>
              <w:bottom w:w="25" w:type="dxa"/>
              <w:right w:w="85" w:type="dxa"/>
            </w:tcMar>
            <w:vAlign w:val="center"/>
          </w:tcPr>
          <w:p w14:paraId="4E534E0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1877</w:t>
            </w:r>
          </w:p>
        </w:tc>
        <w:tc>
          <w:tcPr>
            <w:tcW w:w="1170" w:type="dxa"/>
            <w:tcBorders>
              <w:top w:val="nil"/>
              <w:left w:val="nil"/>
              <w:bottom w:val="nil"/>
              <w:right w:val="nil"/>
            </w:tcBorders>
            <w:tcMar>
              <w:top w:w="25" w:type="dxa"/>
              <w:left w:w="85" w:type="dxa"/>
              <w:bottom w:w="25" w:type="dxa"/>
              <w:right w:w="85" w:type="dxa"/>
            </w:tcMar>
            <w:vAlign w:val="center"/>
          </w:tcPr>
          <w:p w14:paraId="6CE43C6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0AEF070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42.95</w:t>
            </w:r>
          </w:p>
        </w:tc>
        <w:tc>
          <w:tcPr>
            <w:tcW w:w="1559" w:type="dxa"/>
            <w:tcBorders>
              <w:top w:val="nil"/>
              <w:left w:val="nil"/>
              <w:bottom w:val="nil"/>
              <w:right w:val="nil"/>
            </w:tcBorders>
            <w:tcMar>
              <w:top w:w="25" w:type="dxa"/>
              <w:left w:w="85" w:type="dxa"/>
              <w:bottom w:w="25" w:type="dxa"/>
              <w:right w:w="85" w:type="dxa"/>
            </w:tcMar>
            <w:vAlign w:val="center"/>
          </w:tcPr>
          <w:p w14:paraId="0EEE557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+ 7.95</w:t>
            </w:r>
          </w:p>
        </w:tc>
        <w:tc>
          <w:tcPr>
            <w:tcW w:w="850" w:type="dxa"/>
            <w:tcBorders>
              <w:top w:val="nil"/>
              <w:left w:val="nil"/>
              <w:bottom w:val="nil"/>
              <w:right w:val="nil"/>
            </w:tcBorders>
            <w:tcMar>
              <w:top w:w="25" w:type="dxa"/>
              <w:left w:w="85" w:type="dxa"/>
              <w:bottom w:w="25" w:type="dxa"/>
              <w:right w:w="85" w:type="dxa"/>
            </w:tcMar>
            <w:vAlign w:val="center"/>
          </w:tcPr>
          <w:p w14:paraId="6851849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35.98</w:t>
            </w:r>
          </w:p>
        </w:tc>
        <w:tc>
          <w:tcPr>
            <w:tcW w:w="940" w:type="dxa"/>
            <w:tcBorders>
              <w:top w:val="nil"/>
              <w:left w:val="nil"/>
              <w:bottom w:val="nil"/>
              <w:right w:val="nil"/>
            </w:tcBorders>
            <w:tcMar>
              <w:top w:w="25" w:type="dxa"/>
              <w:left w:w="85" w:type="dxa"/>
              <w:bottom w:w="25" w:type="dxa"/>
              <w:right w:w="85" w:type="dxa"/>
            </w:tcMar>
            <w:vAlign w:val="center"/>
          </w:tcPr>
          <w:p w14:paraId="1A590800"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99.45</w:t>
            </w:r>
          </w:p>
        </w:tc>
      </w:tr>
      <w:tr w:rsidR="00685509" w:rsidRPr="0052351B" w14:paraId="600D0269" w14:textId="77777777" w:rsidTr="00D05A1F">
        <w:tc>
          <w:tcPr>
            <w:tcW w:w="1049" w:type="dxa"/>
            <w:tcBorders>
              <w:top w:val="nil"/>
              <w:left w:val="nil"/>
              <w:bottom w:val="single" w:sz="4" w:space="0" w:color="auto"/>
              <w:right w:val="nil"/>
            </w:tcBorders>
            <w:tcMar>
              <w:top w:w="25" w:type="dxa"/>
              <w:left w:w="85" w:type="dxa"/>
              <w:bottom w:w="25" w:type="dxa"/>
              <w:right w:w="85" w:type="dxa"/>
            </w:tcMar>
            <w:vAlign w:val="center"/>
          </w:tcPr>
          <w:p w14:paraId="368D2CE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14_26</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610173E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182</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0FC990FD"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1934</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42CBE25F"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22B833A6"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39.98</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0FA238AE"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+ 3.98</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5D6528BA"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36.55</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0CD84648" w14:textId="77777777" w:rsidR="00685509" w:rsidRPr="0052351B" w:rsidRDefault="00685509" w:rsidP="00D05A1F">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w:t>
            </w:r>
            <w:commentRangeStart w:id="63"/>
            <w:r w:rsidRPr="0052351B">
              <w:rPr>
                <w:rFonts w:asciiTheme="minorHAnsi" w:hAnsiTheme="minorHAnsi" w:cstheme="minorHAnsi"/>
                <w:szCs w:val="24"/>
              </w:rPr>
              <w:t>58</w:t>
            </w:r>
            <w:commentRangeEnd w:id="63"/>
            <w:r>
              <w:rPr>
                <w:rStyle w:val="CommentReference"/>
              </w:rPr>
              <w:commentReference w:id="63"/>
            </w:r>
          </w:p>
        </w:tc>
      </w:tr>
    </w:tbl>
    <w:p w14:paraId="6E225035" w14:textId="77777777" w:rsidR="00685509" w:rsidRDefault="00685509" w:rsidP="00685509">
      <w:pPr>
        <w:spacing w:after="160"/>
        <w:rPr>
          <w:lang w:val="en-US" w:eastAsia="zh-TW"/>
        </w:rPr>
      </w:pPr>
    </w:p>
    <w:p w14:paraId="2987FC2B" w14:textId="77777777" w:rsidR="00685509" w:rsidRPr="00B725F5" w:rsidRDefault="00685509" w:rsidP="004B5EBC">
      <w:pPr>
        <w:rPr>
          <w:lang w:val="en-US" w:eastAsia="zh-TW"/>
        </w:rPr>
      </w:pPr>
    </w:p>
    <w:sectPr w:rsidR="00685509" w:rsidRPr="00B725F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ather Bryan" w:date="2025-12-08T22:04:00Z" w:initials="HB">
    <w:p w14:paraId="439FAFFA" w14:textId="77777777" w:rsidR="00906158" w:rsidRDefault="00906158" w:rsidP="00906158">
      <w:pPr>
        <w:pStyle w:val="CommentText"/>
      </w:pPr>
      <w:r>
        <w:rPr>
          <w:rStyle w:val="CommentReference"/>
        </w:rPr>
        <w:annotationRef/>
      </w:r>
      <w:r>
        <w:t>This objective isn’t emphasized much in the Discussion</w:t>
      </w:r>
    </w:p>
  </w:comment>
  <w:comment w:id="1" w:author="Heather Bryan" w:date="2025-12-08T22:06:00Z" w:initials="HB">
    <w:p w14:paraId="2B24C5B5" w14:textId="77777777" w:rsidR="00257A46" w:rsidRDefault="00257A46" w:rsidP="00257A46">
      <w:pPr>
        <w:pStyle w:val="CommentText"/>
      </w:pPr>
      <w:r>
        <w:rPr>
          <w:rStyle w:val="CommentReference"/>
        </w:rPr>
        <w:annotationRef/>
      </w:r>
      <w:proofErr w:type="gramStart"/>
      <w:r>
        <w:t>So</w:t>
      </w:r>
      <w:proofErr w:type="gramEnd"/>
      <w:r>
        <w:t xml:space="preserve"> data were pooled across years rather than sampling unit being ARU-year? How might that influence the results?</w:t>
      </w:r>
    </w:p>
  </w:comment>
  <w:comment w:id="2" w:author="Heather Bryan" w:date="2025-12-05T14:04:00Z" w:initials="HB">
    <w:p w14:paraId="526E1C70" w14:textId="2F3A1462" w:rsidR="00CD2A8E" w:rsidRDefault="00CD2A8E" w:rsidP="00CD2A8E">
      <w:pPr>
        <w:pStyle w:val="CommentText"/>
      </w:pPr>
      <w:r>
        <w:rPr>
          <w:rStyle w:val="CommentReference"/>
        </w:rPr>
        <w:annotationRef/>
      </w:r>
      <w:r>
        <w:t>Great map! A few suggestions:</w:t>
      </w:r>
    </w:p>
    <w:p w14:paraId="6545E959" w14:textId="77777777" w:rsidR="00CD2A8E" w:rsidRDefault="00CD2A8E" w:rsidP="00CD2A8E">
      <w:pPr>
        <w:pStyle w:val="CommentText"/>
      </w:pPr>
      <w:r>
        <w:t>-the inset looks a bit funny floating on top of the other map. Maybe put a border or change the background to white to distinguish it from the main maps? The inset also needs its own north arrow and scale bar (we recently were asked to that in another pub)</w:t>
      </w:r>
    </w:p>
    <w:p w14:paraId="4615F46B" w14:textId="77777777" w:rsidR="00CD2A8E" w:rsidRDefault="00CD2A8E" w:rsidP="00CD2A8E">
      <w:pPr>
        <w:pStyle w:val="CommentText"/>
      </w:pPr>
      <w:r>
        <w:t>-Can’t really tell that the grey shaded areas are lakes. Maybe a label for one or two of the lakes would help?</w:t>
      </w:r>
    </w:p>
    <w:p w14:paraId="534E74BA" w14:textId="77777777" w:rsidR="00CD2A8E" w:rsidRDefault="00CD2A8E" w:rsidP="00CD2A8E">
      <w:pPr>
        <w:pStyle w:val="CommentText"/>
      </w:pPr>
      <w:r>
        <w:t>-Why include a category for ARUs with 0 days? Would that category be 0-50, then 50-100, then 100-150 and &gt;150?</w:t>
      </w:r>
    </w:p>
    <w:p w14:paraId="57983BE3" w14:textId="77777777" w:rsidR="00CD2A8E" w:rsidRDefault="00CD2A8E" w:rsidP="00CD2A8E">
      <w:pPr>
        <w:pStyle w:val="CommentText"/>
      </w:pPr>
      <w:r>
        <w:t>-how would the map look if you added a colour gradient showing species richness (cool to hot</w:t>
      </w:r>
      <w:proofErr w:type="gramStart"/>
      <w:r>
        <w:t>)?It</w:t>
      </w:r>
      <w:proofErr w:type="gramEnd"/>
      <w:r>
        <w:t xml:space="preserve"> might be to much info for one map, on the other hand it might help illustrate spatial patterns in diversity in addition to survey effort. </w:t>
      </w:r>
    </w:p>
  </w:comment>
  <w:comment w:id="5" w:author="Sunny Tseng" w:date="2025-11-19T11:16:00Z" w:initials="ST">
    <w:p w14:paraId="26F4C142" w14:textId="77777777" w:rsidR="00285A49" w:rsidRDefault="00285A49" w:rsidP="00285A49">
      <w:pPr>
        <w:pStyle w:val="CommentText"/>
      </w:pPr>
      <w:r>
        <w:rPr>
          <w:rStyle w:val="CommentReference"/>
        </w:rPr>
        <w:annotationRef/>
      </w:r>
      <w:r>
        <w:t xml:space="preserve">A question for Dexter. </w:t>
      </w:r>
    </w:p>
  </w:comment>
  <w:comment w:id="6" w:author="Heather Bryan" w:date="2025-12-02T22:19:00Z" w:initials="HB">
    <w:p w14:paraId="0A4B248D" w14:textId="77777777" w:rsidR="00D4111B" w:rsidRDefault="00DE30CA" w:rsidP="00D4111B">
      <w:pPr>
        <w:pStyle w:val="CommentText"/>
      </w:pPr>
      <w:r>
        <w:rPr>
          <w:rStyle w:val="CommentReference"/>
        </w:rPr>
        <w:annotationRef/>
      </w:r>
      <w:r w:rsidR="00D4111B">
        <w:t xml:space="preserve">Might be good to review this paper, especially the section entitled ‘too many models’ and what that means for inference: </w:t>
      </w:r>
      <w:hyperlink r:id="rId1" w:history="1">
        <w:r w:rsidR="00D4111B" w:rsidRPr="00C8632D">
          <w:rPr>
            <w:rStyle w:val="Hyperlink"/>
          </w:rPr>
          <w:t>https://www.js</w:t>
        </w:r>
        <w:r w:rsidR="00D4111B" w:rsidRPr="00C8632D">
          <w:rPr>
            <w:rStyle w:val="Hyperlink"/>
          </w:rPr>
          <w:t>t</w:t>
        </w:r>
        <w:r w:rsidR="00D4111B" w:rsidRPr="00C8632D">
          <w:rPr>
            <w:rStyle w:val="Hyperlink"/>
          </w:rPr>
          <w:t>or.org/stable/3803155</w:t>
        </w:r>
      </w:hyperlink>
    </w:p>
  </w:comment>
  <w:comment w:id="7" w:author="Heather Bryan" w:date="2025-12-02T22:21:00Z" w:initials="HB">
    <w:p w14:paraId="79780ADA" w14:textId="45EF29BC" w:rsidR="00B6390D" w:rsidRDefault="00B6390D" w:rsidP="00B6390D">
      <w:pPr>
        <w:pStyle w:val="CommentText"/>
      </w:pPr>
      <w:r>
        <w:rPr>
          <w:rStyle w:val="CommentReference"/>
        </w:rPr>
        <w:annotationRef/>
      </w:r>
      <w:r>
        <w:t>So 2exp17 possible model combinations? How does this approach affect the scope of inference you can (or can’t) draw from your findings?</w:t>
      </w:r>
    </w:p>
  </w:comment>
  <w:comment w:id="8" w:author="Heather Bryan" w:date="2025-12-08T22:22:00Z" w:initials="HB">
    <w:p w14:paraId="138E7125" w14:textId="77777777" w:rsidR="00251650" w:rsidRDefault="00251650" w:rsidP="00251650">
      <w:pPr>
        <w:pStyle w:val="CommentText"/>
      </w:pPr>
      <w:r>
        <w:rPr>
          <w:rStyle w:val="CommentReference"/>
        </w:rPr>
        <w:annotationRef/>
      </w:r>
      <w:r>
        <w:t xml:space="preserve">What type of linear regression? Did you use a </w:t>
      </w:r>
      <w:proofErr w:type="spellStart"/>
      <w:r>
        <w:t>poisson</w:t>
      </w:r>
      <w:proofErr w:type="spellEnd"/>
      <w:r>
        <w:t xml:space="preserve"> family? What steps did you take to validate your top models? For example, was there any evidence of non-linearity? I would expect some of the relationships between habitat and species richness to be non-linear, which might be one reason why it was difficult to detect strong relationships with habitat. </w:t>
      </w:r>
    </w:p>
  </w:comment>
  <w:comment w:id="9" w:author="Heather Bryan" w:date="2025-12-05T14:17:00Z" w:initials="HB">
    <w:p w14:paraId="07B7D78F" w14:textId="0458451B" w:rsidR="00C57085" w:rsidRDefault="00C57085" w:rsidP="00C57085">
      <w:pPr>
        <w:pStyle w:val="CommentText"/>
      </w:pPr>
      <w:r>
        <w:rPr>
          <w:rStyle w:val="CommentReference"/>
        </w:rPr>
        <w:annotationRef/>
      </w:r>
      <w:r>
        <w:t>I count 10 variables in Bold but I think you ended up retaining 11. Is there one that isn’t in Bold font?</w:t>
      </w:r>
    </w:p>
    <w:p w14:paraId="32D53BFA" w14:textId="77777777" w:rsidR="00C57085" w:rsidRDefault="00C57085" w:rsidP="00C57085">
      <w:pPr>
        <w:pStyle w:val="CommentText"/>
      </w:pPr>
    </w:p>
    <w:p w14:paraId="72E2E6AC" w14:textId="77777777" w:rsidR="00C57085" w:rsidRDefault="00C57085" w:rsidP="00C57085">
      <w:pPr>
        <w:pStyle w:val="CommentText"/>
      </w:pPr>
      <w:r>
        <w:t xml:space="preserve">Related to comments about information theory, is there past research that you could refer to in this table to justify inclusion of these covariates in your models? That would make your approach more hypothesis-driven, which is a key part of an information theoretic approach. </w:t>
      </w:r>
    </w:p>
  </w:comment>
  <w:comment w:id="10" w:author="Heather Bryan" w:date="2025-12-05T14:32:00Z" w:initials="HB">
    <w:p w14:paraId="243CCAA4" w14:textId="77777777" w:rsidR="00FA63ED" w:rsidRDefault="00FA63ED" w:rsidP="00FA63ED">
      <w:pPr>
        <w:pStyle w:val="CommentText"/>
      </w:pPr>
      <w:r>
        <w:rPr>
          <w:rStyle w:val="CommentReference"/>
        </w:rPr>
        <w:annotationRef/>
      </w:r>
      <w:r>
        <w:t>Not exactly clear to me what ‘Total vegetation’ is—looks like these variables mostly relate to forest structure/tree density/tree age? To me, vegetation includes measures of plant community structure/type</w:t>
      </w:r>
    </w:p>
  </w:comment>
  <w:comment w:id="11" w:author="Heather Bryan" w:date="2025-12-05T14:21:00Z" w:initials="HB">
    <w:p w14:paraId="01DD7A97" w14:textId="5D79255A" w:rsidR="00A85850" w:rsidRDefault="00A85850" w:rsidP="00A85850">
      <w:pPr>
        <w:pStyle w:val="CommentText"/>
      </w:pPr>
      <w:r>
        <w:rPr>
          <w:rStyle w:val="CommentReference"/>
        </w:rPr>
        <w:annotationRef/>
      </w:r>
      <w:r>
        <w:t>Watch number of sig figs because they differ even within this pp. Might make sense to round to 0 decimal places for reporting species richness. On the other hand, later in the paragraph where you report differences between observed and asymptotic richness, I can see why you used a single decimal place. Whatever you decide, best to be consistent!</w:t>
      </w:r>
    </w:p>
  </w:comment>
  <w:comment w:id="12" w:author="Heather Bryan" w:date="2025-12-05T14:21:00Z" w:initials="HB">
    <w:p w14:paraId="1025306B" w14:textId="77777777" w:rsidR="00E11D62" w:rsidRDefault="00E11D62" w:rsidP="00E11D62">
      <w:pPr>
        <w:pStyle w:val="CommentText"/>
      </w:pPr>
      <w:r>
        <w:rPr>
          <w:rStyle w:val="CommentReference"/>
        </w:rPr>
        <w:annotationRef/>
      </w:r>
      <w:r>
        <w:t>Can you quantify this? Within what percent of observed richness?</w:t>
      </w:r>
    </w:p>
  </w:comment>
  <w:comment w:id="13" w:author="Heather Bryan" w:date="2025-12-05T14:22:00Z" w:initials="HB">
    <w:p w14:paraId="02DE87A6" w14:textId="77777777" w:rsidR="007D145B" w:rsidRDefault="007318DD" w:rsidP="007D145B">
      <w:pPr>
        <w:pStyle w:val="CommentText"/>
      </w:pPr>
      <w:r>
        <w:rPr>
          <w:rStyle w:val="CommentReference"/>
        </w:rPr>
        <w:annotationRef/>
      </w:r>
      <w:r w:rsidR="007D145B">
        <w:t>Can you remind readers how you defined low-effort sites (i.e., how many ARU days were considered to be low-effort)? It’s in the caption of Fig 3 but it would help me as a reader to have that info here too.</w:t>
      </w:r>
    </w:p>
  </w:comment>
  <w:comment w:id="14" w:author="Heather Bryan" w:date="2025-12-05T14:24:00Z" w:initials="HB">
    <w:p w14:paraId="2920D248" w14:textId="1FD29F9F" w:rsidR="00FB5EC3" w:rsidRDefault="00FB5EC3" w:rsidP="00FB5EC3">
      <w:pPr>
        <w:pStyle w:val="CommentText"/>
      </w:pPr>
      <w:r>
        <w:rPr>
          <w:rStyle w:val="CommentReference"/>
        </w:rPr>
        <w:annotationRef/>
      </w:r>
      <w:r>
        <w:t>Somewhere I think it will be important to acknowledge the degree of uncertainty in the estimates of asymptotic richness</w:t>
      </w:r>
    </w:p>
  </w:comment>
  <w:comment w:id="15" w:author="Heather Bryan" w:date="2025-12-05T14:26:00Z" w:initials="HB">
    <w:p w14:paraId="31805F64" w14:textId="77777777" w:rsidR="00E96843" w:rsidRDefault="00E96843" w:rsidP="00E96843">
      <w:pPr>
        <w:pStyle w:val="CommentText"/>
      </w:pPr>
      <w:r>
        <w:rPr>
          <w:rStyle w:val="CommentReference"/>
        </w:rPr>
        <w:annotationRef/>
      </w:r>
      <w:r>
        <w:t>Might be helpful to characterize at what point on the curve species richness hits an asymptote. For example, you could say that, on average, 95% of asymptotic species richness was achieved after ~50 days for ARUs at all levels of effort. That would help justify your decision for removing ARUs with only a certain level of effort</w:t>
      </w:r>
    </w:p>
  </w:comment>
  <w:comment w:id="16" w:author="Heather Bryan" w:date="2025-12-08T14:46:00Z" w:initials="HB">
    <w:p w14:paraId="6FDEBA3C" w14:textId="77777777" w:rsidR="004717D3" w:rsidRDefault="004717D3" w:rsidP="004717D3">
      <w:pPr>
        <w:pStyle w:val="CommentText"/>
      </w:pPr>
      <w:r>
        <w:rPr>
          <w:rStyle w:val="CommentReference"/>
        </w:rPr>
        <w:annotationRef/>
      </w:r>
      <w:r>
        <w:t xml:space="preserve">How many models occurred in the ‘top’ model set? Did any of them have a delta </w:t>
      </w:r>
      <w:proofErr w:type="spellStart"/>
      <w:r>
        <w:t>AICc</w:t>
      </w:r>
      <w:proofErr w:type="spellEnd"/>
      <w:r>
        <w:t xml:space="preserve"> score &gt;2 lower than the null model? </w:t>
      </w:r>
    </w:p>
  </w:comment>
  <w:comment w:id="18" w:author="Heather Bryan" w:date="2025-12-05T14:48:00Z" w:initials="HB">
    <w:p w14:paraId="1863A9B2" w14:textId="6B7B40B8" w:rsidR="008A2E3A" w:rsidRDefault="008A2E3A" w:rsidP="008A2E3A">
      <w:pPr>
        <w:pStyle w:val="CommentText"/>
      </w:pPr>
      <w:r>
        <w:rPr>
          <w:rStyle w:val="CommentReference"/>
        </w:rPr>
        <w:annotationRef/>
      </w:r>
      <w:r>
        <w:t>You run a PCA first and then apply clustering? Might be good to report details of the PCA in terms of variance explained by each principal component as well as the PC loadings</w:t>
      </w:r>
    </w:p>
  </w:comment>
  <w:comment w:id="19" w:author="Heather Bryan" w:date="2025-12-05T14:45:00Z" w:initials="HB">
    <w:p w14:paraId="731D486E" w14:textId="77777777" w:rsidR="004E46E1" w:rsidRDefault="00B81A4D" w:rsidP="004E46E1">
      <w:pPr>
        <w:pStyle w:val="CommentText"/>
      </w:pPr>
      <w:r>
        <w:rPr>
          <w:rStyle w:val="CommentReference"/>
        </w:rPr>
        <w:annotationRef/>
      </w:r>
      <w:r w:rsidR="004E46E1">
        <w:t>Might be good to double check what supporting statistics to report for evidence of distinct clusters. There should be a way of testing whether the clusters are significantly different.</w:t>
      </w:r>
    </w:p>
  </w:comment>
  <w:comment w:id="20" w:author="Heather Bryan" w:date="2025-12-08T14:36:00Z" w:initials="HB">
    <w:p w14:paraId="7856B461" w14:textId="77777777" w:rsidR="00C25B4D" w:rsidRDefault="00C25B4D" w:rsidP="00C25B4D">
      <w:pPr>
        <w:pStyle w:val="CommentText"/>
      </w:pPr>
      <w:r>
        <w:rPr>
          <w:rStyle w:val="CommentReference"/>
        </w:rPr>
        <w:annotationRef/>
      </w:r>
      <w:r>
        <w:t>This comment probably belongs in the Discussion rather than the results</w:t>
      </w:r>
    </w:p>
  </w:comment>
  <w:comment w:id="21" w:author="Heather Bryan" w:date="2025-12-05T14:58:00Z" w:initials="HB">
    <w:p w14:paraId="095EA010" w14:textId="77777777" w:rsidR="00FC1AE4" w:rsidRDefault="00FC1AE4" w:rsidP="00FC1AE4">
      <w:pPr>
        <w:pStyle w:val="CommentText"/>
      </w:pPr>
      <w:r>
        <w:rPr>
          <w:rStyle w:val="CommentReference"/>
        </w:rPr>
        <w:annotationRef/>
      </w:r>
      <w:r>
        <w:t xml:space="preserve">Watch use of freight-train adjectives—there are four adjectives before species richness! Consider re-phrasing. </w:t>
      </w:r>
    </w:p>
  </w:comment>
  <w:comment w:id="22" w:author="Heather Bryan" w:date="2025-12-08T14:52:00Z" w:initials="HB">
    <w:p w14:paraId="1565939C" w14:textId="77777777" w:rsidR="00FF6CA0" w:rsidRDefault="00FF6CA0" w:rsidP="00FF6CA0">
      <w:pPr>
        <w:pStyle w:val="CommentText"/>
      </w:pPr>
      <w:r>
        <w:rPr>
          <w:rStyle w:val="CommentReference"/>
        </w:rPr>
        <w:annotationRef/>
      </w:r>
      <w:r>
        <w:t>What survey effort was required to approximate asymptotic richness?</w:t>
      </w:r>
    </w:p>
  </w:comment>
  <w:comment w:id="23" w:author="Heather Bryan" w:date="2025-12-05T15:01:00Z" w:initials="HB">
    <w:p w14:paraId="717D6FA9" w14:textId="1869E1BC" w:rsidR="00951039" w:rsidRDefault="00951039" w:rsidP="00951039">
      <w:pPr>
        <w:pStyle w:val="CommentText"/>
      </w:pPr>
      <w:r>
        <w:rPr>
          <w:rStyle w:val="CommentReference"/>
        </w:rPr>
        <w:annotationRef/>
      </w:r>
      <w:r>
        <w:t xml:space="preserve">Definitely a style thing but you might want to consider starting the discussion with the key take-home about the comprehensive assessment. Are there other things you can highlight as positive take-homes, such as the number of ARU days required to reliably assess asymptotic richness? Perhaps then you can dive into the lack of associations with habitat and reasons why. </w:t>
      </w:r>
    </w:p>
  </w:comment>
  <w:comment w:id="24" w:author="Heather Bryan" w:date="2025-12-04T16:58:00Z" w:initials="HB">
    <w:p w14:paraId="2C4C1A48" w14:textId="7E051414" w:rsidR="00177289" w:rsidRDefault="00177289" w:rsidP="00177289">
      <w:pPr>
        <w:pStyle w:val="CommentText"/>
      </w:pPr>
      <w:r>
        <w:rPr>
          <w:rStyle w:val="CommentReference"/>
        </w:rPr>
        <w:annotationRef/>
      </w:r>
      <w:r>
        <w:t>How do you know it was a comprehensive assessment?</w:t>
      </w:r>
    </w:p>
  </w:comment>
  <w:comment w:id="25" w:author="Heather Bryan" w:date="2025-12-08T21:47:00Z" w:initials="HB">
    <w:p w14:paraId="0C36A2B0" w14:textId="77777777" w:rsidR="00357890" w:rsidRDefault="00357890" w:rsidP="00357890">
      <w:pPr>
        <w:pStyle w:val="CommentText"/>
      </w:pPr>
      <w:r>
        <w:rPr>
          <w:rStyle w:val="CommentReference"/>
        </w:rPr>
        <w:annotationRef/>
      </w:r>
      <w:r>
        <w:t>This argument isn’t entirely clear to me. Are you saying that there are multiple reasons why you could get the same richness at a given site?</w:t>
      </w:r>
    </w:p>
  </w:comment>
  <w:comment w:id="26" w:author="Heather Bryan" w:date="2025-12-08T14:55:00Z" w:initials="HB">
    <w:p w14:paraId="7FE0580F" w14:textId="3522DBAF" w:rsidR="00C77081" w:rsidRDefault="00C77081" w:rsidP="00C77081">
      <w:pPr>
        <w:pStyle w:val="CommentText"/>
      </w:pPr>
      <w:r>
        <w:rPr>
          <w:rStyle w:val="CommentReference"/>
        </w:rPr>
        <w:annotationRef/>
      </w:r>
      <w:r>
        <w:t xml:space="preserve">What do you mean by ‘overall model’ here? </w:t>
      </w:r>
    </w:p>
  </w:comment>
  <w:comment w:id="27" w:author="Heather Bryan" w:date="2025-12-08T21:39:00Z" w:initials="HB">
    <w:p w14:paraId="37FD74FC" w14:textId="77777777" w:rsidR="00F009A0" w:rsidRDefault="00F009A0" w:rsidP="00F009A0">
      <w:pPr>
        <w:pStyle w:val="CommentText"/>
      </w:pPr>
      <w:r>
        <w:rPr>
          <w:rStyle w:val="CommentReference"/>
        </w:rPr>
        <w:annotationRef/>
      </w:r>
      <w:r>
        <w:t>What was the range in species richness?</w:t>
      </w:r>
    </w:p>
  </w:comment>
  <w:comment w:id="28" w:author="Heather Bryan" w:date="2025-12-08T21:45:00Z" w:initials="HB">
    <w:p w14:paraId="189F6F90" w14:textId="77777777" w:rsidR="0071015E" w:rsidRDefault="0071015E" w:rsidP="0071015E">
      <w:pPr>
        <w:pStyle w:val="CommentText"/>
      </w:pPr>
      <w:r>
        <w:rPr>
          <w:rStyle w:val="CommentReference"/>
        </w:rPr>
        <w:annotationRef/>
      </w:r>
      <w:r>
        <w:t>This argument is a little hard to follow since there were no ‘clear’ relationships with habitat that emerged</w:t>
      </w:r>
    </w:p>
  </w:comment>
  <w:comment w:id="29" w:author="Heather Bryan" w:date="2025-12-08T21:50:00Z" w:initials="HB">
    <w:p w14:paraId="52D906B9" w14:textId="77777777" w:rsidR="00C25AA2" w:rsidRDefault="00C25AA2" w:rsidP="00C25AA2">
      <w:pPr>
        <w:pStyle w:val="CommentText"/>
      </w:pPr>
      <w:r>
        <w:rPr>
          <w:rStyle w:val="CommentReference"/>
        </w:rPr>
        <w:annotationRef/>
      </w:r>
      <w:r>
        <w:t xml:space="preserve">Is it possible that a different spatial scale might help elucidate associations with habitat? </w:t>
      </w:r>
    </w:p>
  </w:comment>
  <w:comment w:id="30" w:author="Heather Bryan" w:date="2025-12-08T21:51:00Z" w:initials="HB">
    <w:p w14:paraId="51CA9FB4" w14:textId="77777777" w:rsidR="00152269" w:rsidRDefault="00152269" w:rsidP="00152269">
      <w:pPr>
        <w:pStyle w:val="CommentText"/>
      </w:pPr>
      <w:r>
        <w:rPr>
          <w:rStyle w:val="CommentReference"/>
        </w:rPr>
        <w:annotationRef/>
      </w:r>
      <w:r>
        <w:t>Why is caution needed with ARU data? Is there a reference providing further detail?</w:t>
      </w:r>
    </w:p>
  </w:comment>
  <w:comment w:id="47" w:author="Heather Bryan" w:date="2025-12-05T12:04:00Z" w:initials="HB">
    <w:p w14:paraId="1DCC9737" w14:textId="44294214" w:rsidR="00015BA7" w:rsidRDefault="00E14E6B" w:rsidP="00015BA7">
      <w:pPr>
        <w:pStyle w:val="CommentText"/>
      </w:pPr>
      <w:r>
        <w:rPr>
          <w:rStyle w:val="CommentReference"/>
        </w:rPr>
        <w:annotationRef/>
      </w:r>
      <w:r w:rsidR="00015BA7">
        <w:t xml:space="preserve">I usually recommend that all captions for figures and tables be stand-alone so that readers can understand the general study area and methods without reading the rest of the manuscript. For Caption A, it would be helpful to include the study area (JPRF), timing of data collection, and the total number of sites monitored. </w:t>
      </w:r>
      <w:proofErr w:type="gramStart"/>
      <w:r w:rsidR="00015BA7">
        <w:t>Also</w:t>
      </w:r>
      <w:proofErr w:type="gramEnd"/>
      <w:r w:rsidR="00015BA7">
        <w:t xml:space="preserve"> a good idea to write out any abbreviations in full (e.g., Automated Recording Units instead of ARUs) in a figure or table caption. </w:t>
      </w:r>
    </w:p>
  </w:comment>
  <w:comment w:id="56" w:author="Heather Bryan" w:date="2025-12-05T12:27:00Z" w:initials="HB">
    <w:p w14:paraId="186BBDF3" w14:textId="77777777" w:rsidR="001924F0" w:rsidRDefault="00214AE0" w:rsidP="001924F0">
      <w:pPr>
        <w:pStyle w:val="CommentText"/>
      </w:pPr>
      <w:r>
        <w:rPr>
          <w:rStyle w:val="CommentReference"/>
        </w:rPr>
        <w:annotationRef/>
      </w:r>
      <w:r w:rsidR="001924F0">
        <w:t>How are LCL and UCL estimated for these curves? Random draws from a multivariate normal distribution? Is boundary the correct term for these limits (consider the definition of a confidence interval)?</w:t>
      </w:r>
    </w:p>
  </w:comment>
  <w:comment w:id="57" w:author="Heather Bryan" w:date="2025-12-05T12:48:00Z" w:initials="HB">
    <w:p w14:paraId="2324C303" w14:textId="238D4887" w:rsidR="003E573B" w:rsidRDefault="003E573B" w:rsidP="003E573B">
      <w:pPr>
        <w:pStyle w:val="CommentText"/>
      </w:pPr>
      <w:r>
        <w:rPr>
          <w:rStyle w:val="CommentReference"/>
        </w:rPr>
        <w:annotationRef/>
      </w:r>
      <w:r>
        <w:t>As for Table A, it would be great to have a stand-alone caption including the total number of sites</w:t>
      </w:r>
    </w:p>
  </w:comment>
  <w:comment w:id="58" w:author="Heather Bryan" w:date="2025-12-05T12:51:00Z" w:initials="HB">
    <w:p w14:paraId="38F036D9" w14:textId="77777777" w:rsidR="0082266B" w:rsidRDefault="00B87EDD" w:rsidP="0082266B">
      <w:pPr>
        <w:pStyle w:val="CommentText"/>
      </w:pPr>
      <w:r>
        <w:rPr>
          <w:rStyle w:val="CommentReference"/>
        </w:rPr>
        <w:annotationRef/>
      </w:r>
      <w:r w:rsidR="0082266B">
        <w:t xml:space="preserve">The ‘site’ variable isn’t really meaningful to outsiders. Could you replace with a sequential number (e.g., 1-66), which would show how many sites you have total? Also, could you order the table with increasing or decreasing asymptotic richness to show the range in site-level richness? That might make the table more informative. </w:t>
      </w:r>
    </w:p>
  </w:comment>
  <w:comment w:id="59" w:author="Heather Bryan" w:date="2025-12-05T13:56:00Z" w:initials="HB">
    <w:p w14:paraId="00839C50" w14:textId="77777777" w:rsidR="0013079F" w:rsidRDefault="0013079F" w:rsidP="0013079F">
      <w:pPr>
        <w:pStyle w:val="CommentText"/>
      </w:pPr>
      <w:r>
        <w:rPr>
          <w:rStyle w:val="CommentReference"/>
        </w:rPr>
        <w:annotationRef/>
      </w:r>
      <w:r>
        <w:t>Oh, I see the sites are ordered and grouped by number of ARU days! Could you mention that in the caption and maybe explain how they were grouped?</w:t>
      </w:r>
    </w:p>
  </w:comment>
  <w:comment w:id="60" w:author="Heather Bryan" w:date="2025-12-05T12:53:00Z" w:initials="HB">
    <w:p w14:paraId="53A01AFE" w14:textId="22041E4D" w:rsidR="009B5FAC" w:rsidRDefault="001924F0" w:rsidP="009B5FAC">
      <w:pPr>
        <w:pStyle w:val="CommentText"/>
      </w:pPr>
      <w:r>
        <w:rPr>
          <w:rStyle w:val="CommentReference"/>
        </w:rPr>
        <w:annotationRef/>
      </w:r>
      <w:r w:rsidR="009B5FAC">
        <w:t xml:space="preserve">Interesting that the confidence intervals are so variable even for sites with a similar number of ARU days and species days (e.g., N_15 and N_25). Looks like it relates to the number of species added where the more species added, the wider the confidence interval. </w:t>
      </w:r>
    </w:p>
  </w:comment>
  <w:comment w:id="61" w:author="Heather Bryan" w:date="2025-12-05T12:55:00Z" w:initials="HB">
    <w:p w14:paraId="1508C28E" w14:textId="404937AD" w:rsidR="00F41EBA" w:rsidRDefault="00F41EBA" w:rsidP="00F41EBA">
      <w:pPr>
        <w:pStyle w:val="CommentText"/>
      </w:pPr>
      <w:r>
        <w:rPr>
          <w:rStyle w:val="CommentReference"/>
        </w:rPr>
        <w:annotationRef/>
      </w:r>
      <w:r>
        <w:t>What do the horizontal lines mean? Are they sub-dividing groups of sites?</w:t>
      </w:r>
    </w:p>
  </w:comment>
  <w:comment w:id="62" w:author="Heather Bryan" w:date="2025-12-05T12:57:00Z" w:initials="HB">
    <w:p w14:paraId="6E8547A9" w14:textId="77777777" w:rsidR="001238DE" w:rsidRDefault="001238DE" w:rsidP="001238DE">
      <w:pPr>
        <w:pStyle w:val="CommentText"/>
      </w:pPr>
      <w:r>
        <w:rPr>
          <w:rStyle w:val="CommentReference"/>
        </w:rPr>
        <w:annotationRef/>
      </w:r>
      <w:r>
        <w:t>Were data at each site pooled over years?</w:t>
      </w:r>
    </w:p>
  </w:comment>
  <w:comment w:id="63" w:author="Ken Otter" w:date="2025-09-22T15:34:00Z" w:initials="KO">
    <w:p w14:paraId="356BE7D5" w14:textId="3926FD79" w:rsidR="00685509" w:rsidRDefault="00685509" w:rsidP="00685509">
      <w:pPr>
        <w:pStyle w:val="CommentText"/>
      </w:pPr>
      <w:r>
        <w:rPr>
          <w:rStyle w:val="CommentReference"/>
        </w:rPr>
        <w:annotationRef/>
      </w:r>
      <w:r>
        <w:t xml:space="preserve">This comment is for the figure below.  </w:t>
      </w:r>
    </w:p>
    <w:p w14:paraId="07A9A37C" w14:textId="77777777" w:rsidR="00685509" w:rsidRDefault="00685509" w:rsidP="00685509">
      <w:pPr>
        <w:pStyle w:val="CommentText"/>
      </w:pPr>
    </w:p>
    <w:p w14:paraId="11F17C01" w14:textId="77777777" w:rsidR="00685509" w:rsidRDefault="00685509" w:rsidP="00685509">
      <w:pPr>
        <w:pStyle w:val="CommentText"/>
      </w:pPr>
      <w:r>
        <w:t>I suggest taking the time to explain to the reader how to read the curves in the caption.  This will have an advantage of them being able to visually see that your curves are almost all at the asymptote with the current sampling effort - the extrapolation in most cases is just telling you what you already sampled, which gives you a LOT of confidence in your design and data 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9FAFFA" w15:done="0"/>
  <w15:commentEx w15:paraId="2B24C5B5" w15:done="0"/>
  <w15:commentEx w15:paraId="57983BE3" w15:done="0"/>
  <w15:commentEx w15:paraId="26F4C142" w15:done="0"/>
  <w15:commentEx w15:paraId="0A4B248D" w15:done="0"/>
  <w15:commentEx w15:paraId="79780ADA" w15:done="0"/>
  <w15:commentEx w15:paraId="138E7125" w15:done="0"/>
  <w15:commentEx w15:paraId="72E2E6AC" w15:done="0"/>
  <w15:commentEx w15:paraId="243CCAA4" w15:done="0"/>
  <w15:commentEx w15:paraId="01DD7A97" w15:done="0"/>
  <w15:commentEx w15:paraId="1025306B" w15:done="0"/>
  <w15:commentEx w15:paraId="02DE87A6" w15:done="0"/>
  <w15:commentEx w15:paraId="2920D248" w15:done="0"/>
  <w15:commentEx w15:paraId="31805F64" w15:done="0"/>
  <w15:commentEx w15:paraId="6FDEBA3C" w15:done="0"/>
  <w15:commentEx w15:paraId="1863A9B2" w15:done="0"/>
  <w15:commentEx w15:paraId="731D486E" w15:done="0"/>
  <w15:commentEx w15:paraId="7856B461" w15:done="0"/>
  <w15:commentEx w15:paraId="095EA010" w15:done="0"/>
  <w15:commentEx w15:paraId="1565939C" w15:done="0"/>
  <w15:commentEx w15:paraId="717D6FA9" w15:done="0"/>
  <w15:commentEx w15:paraId="2C4C1A48" w15:done="0"/>
  <w15:commentEx w15:paraId="0C36A2B0" w15:done="0"/>
  <w15:commentEx w15:paraId="7FE0580F" w15:done="0"/>
  <w15:commentEx w15:paraId="37FD74FC" w15:done="0"/>
  <w15:commentEx w15:paraId="189F6F90" w15:done="0"/>
  <w15:commentEx w15:paraId="52D906B9" w15:done="0"/>
  <w15:commentEx w15:paraId="51CA9FB4" w15:done="0"/>
  <w15:commentEx w15:paraId="1DCC9737" w15:done="0"/>
  <w15:commentEx w15:paraId="186BBDF3" w15:done="0"/>
  <w15:commentEx w15:paraId="2324C303" w15:done="0"/>
  <w15:commentEx w15:paraId="38F036D9" w15:done="0"/>
  <w15:commentEx w15:paraId="00839C50" w15:paraIdParent="38F036D9" w15:done="0"/>
  <w15:commentEx w15:paraId="53A01AFE" w15:done="0"/>
  <w15:commentEx w15:paraId="1508C28E" w15:done="0"/>
  <w15:commentEx w15:paraId="6E8547A9" w15:done="0"/>
  <w15:commentEx w15:paraId="11F17C0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72F89A" w16cex:dateUtc="2025-12-09T06:04:00Z"/>
  <w16cex:commentExtensible w16cex:durableId="3BA0F13A" w16cex:dateUtc="2025-12-09T06:06:00Z"/>
  <w16cex:commentExtensible w16cex:durableId="355B1477" w16cex:dateUtc="2025-12-05T22:04:00Z"/>
  <w16cex:commentExtensible w16cex:durableId="0CBE1A26" w16cex:dateUtc="2025-11-19T19:16:00Z"/>
  <w16cex:commentExtensible w16cex:durableId="2507B8E5" w16cex:dateUtc="2025-12-03T06:19:00Z"/>
  <w16cex:commentExtensible w16cex:durableId="526B3A8F" w16cex:dateUtc="2025-12-03T06:21:00Z"/>
  <w16cex:commentExtensible w16cex:durableId="34B7D6A2" w16cex:dateUtc="2025-12-09T06:22:00Z"/>
  <w16cex:commentExtensible w16cex:durableId="58D91802" w16cex:dateUtc="2025-12-05T22:17:00Z"/>
  <w16cex:commentExtensible w16cex:durableId="3CFC08F8" w16cex:dateUtc="2025-12-05T22:32:00Z"/>
  <w16cex:commentExtensible w16cex:durableId="248BAA73" w16cex:dateUtc="2025-12-05T22:21:00Z"/>
  <w16cex:commentExtensible w16cex:durableId="44FFF069" w16cex:dateUtc="2025-12-05T22:21:00Z"/>
  <w16cex:commentExtensible w16cex:durableId="23041229" w16cex:dateUtc="2025-12-05T22:22:00Z"/>
  <w16cex:commentExtensible w16cex:durableId="07C414EA" w16cex:dateUtc="2025-12-05T22:24:00Z"/>
  <w16cex:commentExtensible w16cex:durableId="1DDC6078" w16cex:dateUtc="2025-12-05T22:26:00Z"/>
  <w16cex:commentExtensible w16cex:durableId="2C1B520D" w16cex:dateUtc="2025-12-08T22:46:00Z"/>
  <w16cex:commentExtensible w16cex:durableId="6AC3D874" w16cex:dateUtc="2025-12-05T22:48:00Z"/>
  <w16cex:commentExtensible w16cex:durableId="442DCEE4" w16cex:dateUtc="2025-12-05T22:45:00Z"/>
  <w16cex:commentExtensible w16cex:durableId="7044C0A0" w16cex:dateUtc="2025-12-08T22:36:00Z"/>
  <w16cex:commentExtensible w16cex:durableId="4329C473" w16cex:dateUtc="2025-12-05T22:58:00Z"/>
  <w16cex:commentExtensible w16cex:durableId="378AFB0A" w16cex:dateUtc="2025-12-08T22:52:00Z"/>
  <w16cex:commentExtensible w16cex:durableId="0B21BD68" w16cex:dateUtc="2025-12-05T23:01:00Z"/>
  <w16cex:commentExtensible w16cex:durableId="37F48531" w16cex:dateUtc="2025-12-05T00:58:00Z"/>
  <w16cex:commentExtensible w16cex:durableId="17302592" w16cex:dateUtc="2025-12-09T05:47:00Z"/>
  <w16cex:commentExtensible w16cex:durableId="16EA5631" w16cex:dateUtc="2025-12-08T22:55:00Z"/>
  <w16cex:commentExtensible w16cex:durableId="0CA912D3" w16cex:dateUtc="2025-12-09T05:39:00Z"/>
  <w16cex:commentExtensible w16cex:durableId="4738C8AE" w16cex:dateUtc="2025-12-09T05:45:00Z"/>
  <w16cex:commentExtensible w16cex:durableId="273548E8" w16cex:dateUtc="2025-12-09T05:50:00Z"/>
  <w16cex:commentExtensible w16cex:durableId="64E9BB7A" w16cex:dateUtc="2025-12-09T05:51:00Z"/>
  <w16cex:commentExtensible w16cex:durableId="6EDA6741" w16cex:dateUtc="2025-12-05T20:04:00Z"/>
  <w16cex:commentExtensible w16cex:durableId="4CD39453" w16cex:dateUtc="2025-12-05T20:27:00Z"/>
  <w16cex:commentExtensible w16cex:durableId="6EDA1FB1" w16cex:dateUtc="2025-12-05T20:48:00Z"/>
  <w16cex:commentExtensible w16cex:durableId="25DE3D6D" w16cex:dateUtc="2025-12-05T20:51:00Z"/>
  <w16cex:commentExtensible w16cex:durableId="69EA7429" w16cex:dateUtc="2025-12-05T21:56:00Z"/>
  <w16cex:commentExtensible w16cex:durableId="7A67879F" w16cex:dateUtc="2025-12-05T20:53:00Z"/>
  <w16cex:commentExtensible w16cex:durableId="13BE0C27" w16cex:dateUtc="2025-12-05T20:55:00Z"/>
  <w16cex:commentExtensible w16cex:durableId="0CFCE0E3" w16cex:dateUtc="2025-12-05T20:57:00Z"/>
  <w16cex:commentExtensible w16cex:durableId="2C417F2D" w16cex:dateUtc="2025-09-22T22: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9FAFFA" w16cid:durableId="4872F89A"/>
  <w16cid:commentId w16cid:paraId="2B24C5B5" w16cid:durableId="3BA0F13A"/>
  <w16cid:commentId w16cid:paraId="57983BE3" w16cid:durableId="355B1477"/>
  <w16cid:commentId w16cid:paraId="26F4C142" w16cid:durableId="0CBE1A26"/>
  <w16cid:commentId w16cid:paraId="0A4B248D" w16cid:durableId="2507B8E5"/>
  <w16cid:commentId w16cid:paraId="79780ADA" w16cid:durableId="526B3A8F"/>
  <w16cid:commentId w16cid:paraId="138E7125" w16cid:durableId="34B7D6A2"/>
  <w16cid:commentId w16cid:paraId="72E2E6AC" w16cid:durableId="58D91802"/>
  <w16cid:commentId w16cid:paraId="243CCAA4" w16cid:durableId="3CFC08F8"/>
  <w16cid:commentId w16cid:paraId="01DD7A97" w16cid:durableId="248BAA73"/>
  <w16cid:commentId w16cid:paraId="1025306B" w16cid:durableId="44FFF069"/>
  <w16cid:commentId w16cid:paraId="02DE87A6" w16cid:durableId="23041229"/>
  <w16cid:commentId w16cid:paraId="2920D248" w16cid:durableId="07C414EA"/>
  <w16cid:commentId w16cid:paraId="31805F64" w16cid:durableId="1DDC6078"/>
  <w16cid:commentId w16cid:paraId="6FDEBA3C" w16cid:durableId="2C1B520D"/>
  <w16cid:commentId w16cid:paraId="1863A9B2" w16cid:durableId="6AC3D874"/>
  <w16cid:commentId w16cid:paraId="731D486E" w16cid:durableId="442DCEE4"/>
  <w16cid:commentId w16cid:paraId="7856B461" w16cid:durableId="7044C0A0"/>
  <w16cid:commentId w16cid:paraId="095EA010" w16cid:durableId="4329C473"/>
  <w16cid:commentId w16cid:paraId="1565939C" w16cid:durableId="378AFB0A"/>
  <w16cid:commentId w16cid:paraId="717D6FA9" w16cid:durableId="0B21BD68"/>
  <w16cid:commentId w16cid:paraId="2C4C1A48" w16cid:durableId="37F48531"/>
  <w16cid:commentId w16cid:paraId="0C36A2B0" w16cid:durableId="17302592"/>
  <w16cid:commentId w16cid:paraId="7FE0580F" w16cid:durableId="16EA5631"/>
  <w16cid:commentId w16cid:paraId="37FD74FC" w16cid:durableId="0CA912D3"/>
  <w16cid:commentId w16cid:paraId="189F6F90" w16cid:durableId="4738C8AE"/>
  <w16cid:commentId w16cid:paraId="52D906B9" w16cid:durableId="273548E8"/>
  <w16cid:commentId w16cid:paraId="51CA9FB4" w16cid:durableId="64E9BB7A"/>
  <w16cid:commentId w16cid:paraId="1DCC9737" w16cid:durableId="6EDA6741"/>
  <w16cid:commentId w16cid:paraId="186BBDF3" w16cid:durableId="4CD39453"/>
  <w16cid:commentId w16cid:paraId="2324C303" w16cid:durableId="6EDA1FB1"/>
  <w16cid:commentId w16cid:paraId="38F036D9" w16cid:durableId="25DE3D6D"/>
  <w16cid:commentId w16cid:paraId="00839C50" w16cid:durableId="69EA7429"/>
  <w16cid:commentId w16cid:paraId="53A01AFE" w16cid:durableId="7A67879F"/>
  <w16cid:commentId w16cid:paraId="1508C28E" w16cid:durableId="13BE0C27"/>
  <w16cid:commentId w16cid:paraId="6E8547A9" w16cid:durableId="0CFCE0E3"/>
  <w16cid:commentId w16cid:paraId="11F17C01" w16cid:durableId="2C417F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170D1" w14:textId="77777777" w:rsidR="00B34D06" w:rsidRDefault="00B34D06" w:rsidP="00F5046C">
      <w:pPr>
        <w:spacing w:after="0" w:line="240" w:lineRule="auto"/>
      </w:pPr>
      <w:r>
        <w:separator/>
      </w:r>
    </w:p>
  </w:endnote>
  <w:endnote w:type="continuationSeparator" w:id="0">
    <w:p w14:paraId="211EC1D5" w14:textId="77777777" w:rsidR="00B34D06" w:rsidRDefault="00B34D06" w:rsidP="00F50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9368458"/>
      <w:docPartObj>
        <w:docPartGallery w:val="Page Numbers (Bottom of Page)"/>
        <w:docPartUnique/>
      </w:docPartObj>
    </w:sdtPr>
    <w:sdtEndPr>
      <w:rPr>
        <w:noProof/>
      </w:rPr>
    </w:sdtEndPr>
    <w:sdtContent>
      <w:p w14:paraId="0689E008" w14:textId="3ABFEEC8" w:rsidR="006E1FF3" w:rsidRDefault="006E1F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105125" w14:textId="77777777" w:rsidR="006E1FF3" w:rsidRDefault="006E1F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7BB30" w14:textId="77777777" w:rsidR="00B34D06" w:rsidRDefault="00B34D06" w:rsidP="00F5046C">
      <w:pPr>
        <w:spacing w:after="0" w:line="240" w:lineRule="auto"/>
      </w:pPr>
      <w:r>
        <w:separator/>
      </w:r>
    </w:p>
  </w:footnote>
  <w:footnote w:type="continuationSeparator" w:id="0">
    <w:p w14:paraId="000C9E6F" w14:textId="77777777" w:rsidR="00B34D06" w:rsidRDefault="00B34D06" w:rsidP="00F504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11220"/>
    <w:multiLevelType w:val="hybridMultilevel"/>
    <w:tmpl w:val="84E85B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CA068A3"/>
    <w:multiLevelType w:val="multilevel"/>
    <w:tmpl w:val="EDFA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E4DAB"/>
    <w:multiLevelType w:val="multilevel"/>
    <w:tmpl w:val="B634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3D7739"/>
    <w:multiLevelType w:val="hybridMultilevel"/>
    <w:tmpl w:val="A00A125A"/>
    <w:lvl w:ilvl="0" w:tplc="14FEC8EC">
      <w:start w:val="2"/>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F9852D5"/>
    <w:multiLevelType w:val="hybridMultilevel"/>
    <w:tmpl w:val="62247A0A"/>
    <w:lvl w:ilvl="0" w:tplc="03A05E26">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971766"/>
    <w:multiLevelType w:val="multilevel"/>
    <w:tmpl w:val="94E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0E1737"/>
    <w:multiLevelType w:val="hybridMultilevel"/>
    <w:tmpl w:val="F11667E0"/>
    <w:lvl w:ilvl="0" w:tplc="01348C2C">
      <w:numFmt w:val="bullet"/>
      <w:lvlText w:val="-"/>
      <w:lvlJc w:val="left"/>
      <w:pPr>
        <w:ind w:left="360" w:hanging="360"/>
      </w:pPr>
      <w:rPr>
        <w:rFonts w:ascii="Times New Roman" w:eastAsia="PMingLiU"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35275E84"/>
    <w:multiLevelType w:val="hybridMultilevel"/>
    <w:tmpl w:val="F8CC33C2"/>
    <w:lvl w:ilvl="0" w:tplc="154A093E">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A521576"/>
    <w:multiLevelType w:val="multilevel"/>
    <w:tmpl w:val="E910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9F19E9"/>
    <w:multiLevelType w:val="hybridMultilevel"/>
    <w:tmpl w:val="5BF2BB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343822"/>
    <w:multiLevelType w:val="hybridMultilevel"/>
    <w:tmpl w:val="6FDE021E"/>
    <w:lvl w:ilvl="0" w:tplc="1009000F">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22E73D4"/>
    <w:multiLevelType w:val="multilevel"/>
    <w:tmpl w:val="DEB6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FF2597"/>
    <w:multiLevelType w:val="multilevel"/>
    <w:tmpl w:val="96D8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980593"/>
    <w:multiLevelType w:val="hybridMultilevel"/>
    <w:tmpl w:val="5BF2BB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19259B9"/>
    <w:multiLevelType w:val="hybridMultilevel"/>
    <w:tmpl w:val="84E85B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5302A93"/>
    <w:multiLevelType w:val="hybridMultilevel"/>
    <w:tmpl w:val="AB0C8358"/>
    <w:lvl w:ilvl="0" w:tplc="37008004">
      <w:start w:val="10"/>
      <w:numFmt w:val="bullet"/>
      <w:lvlText w:val="-"/>
      <w:lvlJc w:val="left"/>
      <w:pPr>
        <w:ind w:left="720" w:hanging="360"/>
      </w:pPr>
      <w:rPr>
        <w:rFonts w:ascii="Times New Roman" w:eastAsia="PMingLiU" w:hAnsi="Times New Roman" w:cs="Times New Roman" w:hint="default"/>
        <w:color w:val="00B0F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E4F250D"/>
    <w:multiLevelType w:val="multilevel"/>
    <w:tmpl w:val="1D98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976E3C"/>
    <w:multiLevelType w:val="hybridMultilevel"/>
    <w:tmpl w:val="3B14E842"/>
    <w:lvl w:ilvl="0" w:tplc="DE6EAE60">
      <w:start w:val="3"/>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28E08ED"/>
    <w:multiLevelType w:val="hybridMultilevel"/>
    <w:tmpl w:val="8B9EBE48"/>
    <w:lvl w:ilvl="0" w:tplc="E7428908">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5760D60"/>
    <w:multiLevelType w:val="multilevel"/>
    <w:tmpl w:val="BDB8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944AF7"/>
    <w:multiLevelType w:val="hybridMultilevel"/>
    <w:tmpl w:val="318E8502"/>
    <w:lvl w:ilvl="0" w:tplc="5E3467B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768101D"/>
    <w:multiLevelType w:val="multilevel"/>
    <w:tmpl w:val="BE8E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663689"/>
    <w:multiLevelType w:val="multilevel"/>
    <w:tmpl w:val="B698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591F57"/>
    <w:multiLevelType w:val="hybridMultilevel"/>
    <w:tmpl w:val="7E587496"/>
    <w:lvl w:ilvl="0" w:tplc="FDA6785A">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0308022">
    <w:abstractNumId w:val="20"/>
  </w:num>
  <w:num w:numId="2" w16cid:durableId="248079909">
    <w:abstractNumId w:val="14"/>
  </w:num>
  <w:num w:numId="3" w16cid:durableId="1227762508">
    <w:abstractNumId w:val="0"/>
  </w:num>
  <w:num w:numId="4" w16cid:durableId="1811556212">
    <w:abstractNumId w:val="21"/>
  </w:num>
  <w:num w:numId="5" w16cid:durableId="1258438381">
    <w:abstractNumId w:val="2"/>
  </w:num>
  <w:num w:numId="6" w16cid:durableId="605119169">
    <w:abstractNumId w:val="16"/>
  </w:num>
  <w:num w:numId="7" w16cid:durableId="1439451205">
    <w:abstractNumId w:val="19"/>
  </w:num>
  <w:num w:numId="8" w16cid:durableId="907571064">
    <w:abstractNumId w:val="15"/>
  </w:num>
  <w:num w:numId="9" w16cid:durableId="1540632571">
    <w:abstractNumId w:val="23"/>
  </w:num>
  <w:num w:numId="10" w16cid:durableId="798230614">
    <w:abstractNumId w:val="3"/>
  </w:num>
  <w:num w:numId="11" w16cid:durableId="1747875543">
    <w:abstractNumId w:val="17"/>
  </w:num>
  <w:num w:numId="12" w16cid:durableId="494151392">
    <w:abstractNumId w:val="7"/>
  </w:num>
  <w:num w:numId="13" w16cid:durableId="17657926">
    <w:abstractNumId w:val="18"/>
  </w:num>
  <w:num w:numId="14" w16cid:durableId="1319533442">
    <w:abstractNumId w:val="4"/>
  </w:num>
  <w:num w:numId="15" w16cid:durableId="1424960772">
    <w:abstractNumId w:val="22"/>
  </w:num>
  <w:num w:numId="16" w16cid:durableId="1633364302">
    <w:abstractNumId w:val="1"/>
  </w:num>
  <w:num w:numId="17" w16cid:durableId="1788696222">
    <w:abstractNumId w:val="11"/>
  </w:num>
  <w:num w:numId="18" w16cid:durableId="1361278471">
    <w:abstractNumId w:val="5"/>
  </w:num>
  <w:num w:numId="19" w16cid:durableId="1972393353">
    <w:abstractNumId w:val="8"/>
  </w:num>
  <w:num w:numId="20" w16cid:durableId="1401098954">
    <w:abstractNumId w:val="6"/>
  </w:num>
  <w:num w:numId="21" w16cid:durableId="1567834700">
    <w:abstractNumId w:val="13"/>
  </w:num>
  <w:num w:numId="22" w16cid:durableId="852496943">
    <w:abstractNumId w:val="9"/>
  </w:num>
  <w:num w:numId="23" w16cid:durableId="1500538330">
    <w:abstractNumId w:val="10"/>
  </w:num>
  <w:num w:numId="24" w16cid:durableId="123674264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ather Bryan">
    <w15:presenceInfo w15:providerId="AD" w15:userId="S::hbryan@unbc.ca::42622438-1f75-48af-acab-6c4e467dfa92"/>
  </w15:person>
  <w15:person w15:author="Sunny Tseng">
    <w15:presenceInfo w15:providerId="Windows Live" w15:userId="82d59326746b7c9b"/>
  </w15:person>
  <w15:person w15:author="Ken Otter">
    <w15:presenceInfo w15:providerId="AD" w15:userId="S::otterk@unbc.ca::89473253-0c90-4b01-b5e3-396c8b51a7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651"/>
    <w:rsid w:val="00015BA7"/>
    <w:rsid w:val="000173A6"/>
    <w:rsid w:val="000210EA"/>
    <w:rsid w:val="00037519"/>
    <w:rsid w:val="00043B81"/>
    <w:rsid w:val="00055C7E"/>
    <w:rsid w:val="00065640"/>
    <w:rsid w:val="00073B31"/>
    <w:rsid w:val="00081421"/>
    <w:rsid w:val="000A3D3B"/>
    <w:rsid w:val="000B15B5"/>
    <w:rsid w:val="000B5E36"/>
    <w:rsid w:val="000B6242"/>
    <w:rsid w:val="000C1A7C"/>
    <w:rsid w:val="000C1E53"/>
    <w:rsid w:val="000C4E5F"/>
    <w:rsid w:val="000D5104"/>
    <w:rsid w:val="000D7A1B"/>
    <w:rsid w:val="000E0AF2"/>
    <w:rsid w:val="000F25F6"/>
    <w:rsid w:val="000F26E1"/>
    <w:rsid w:val="000F4F3C"/>
    <w:rsid w:val="001014C4"/>
    <w:rsid w:val="00110D2A"/>
    <w:rsid w:val="001142E3"/>
    <w:rsid w:val="00120631"/>
    <w:rsid w:val="001238DE"/>
    <w:rsid w:val="0012429B"/>
    <w:rsid w:val="001244E3"/>
    <w:rsid w:val="0013079F"/>
    <w:rsid w:val="00152269"/>
    <w:rsid w:val="00167387"/>
    <w:rsid w:val="00167888"/>
    <w:rsid w:val="00170894"/>
    <w:rsid w:val="001712F8"/>
    <w:rsid w:val="00177289"/>
    <w:rsid w:val="0018273D"/>
    <w:rsid w:val="0018449A"/>
    <w:rsid w:val="00191307"/>
    <w:rsid w:val="001924F0"/>
    <w:rsid w:val="0019669A"/>
    <w:rsid w:val="001972D9"/>
    <w:rsid w:val="001A2E66"/>
    <w:rsid w:val="001A3538"/>
    <w:rsid w:val="001B5B98"/>
    <w:rsid w:val="001C26CB"/>
    <w:rsid w:val="001C7D90"/>
    <w:rsid w:val="001D0112"/>
    <w:rsid w:val="001D5915"/>
    <w:rsid w:val="001D78FE"/>
    <w:rsid w:val="001D7D98"/>
    <w:rsid w:val="001E2F5F"/>
    <w:rsid w:val="001F2ADB"/>
    <w:rsid w:val="001F5C62"/>
    <w:rsid w:val="001F6F24"/>
    <w:rsid w:val="001F79A2"/>
    <w:rsid w:val="00201082"/>
    <w:rsid w:val="002049B9"/>
    <w:rsid w:val="00205490"/>
    <w:rsid w:val="00206295"/>
    <w:rsid w:val="00211AC0"/>
    <w:rsid w:val="00212D23"/>
    <w:rsid w:val="00214AE0"/>
    <w:rsid w:val="00216BAD"/>
    <w:rsid w:val="00224FFF"/>
    <w:rsid w:val="002258E4"/>
    <w:rsid w:val="002270D1"/>
    <w:rsid w:val="0023147E"/>
    <w:rsid w:val="00236114"/>
    <w:rsid w:val="00236C68"/>
    <w:rsid w:val="002458A3"/>
    <w:rsid w:val="00251650"/>
    <w:rsid w:val="002552D5"/>
    <w:rsid w:val="00255820"/>
    <w:rsid w:val="00257A46"/>
    <w:rsid w:val="00270F58"/>
    <w:rsid w:val="00274F1E"/>
    <w:rsid w:val="00275F33"/>
    <w:rsid w:val="00275F73"/>
    <w:rsid w:val="00280EBF"/>
    <w:rsid w:val="00285A49"/>
    <w:rsid w:val="00286DEC"/>
    <w:rsid w:val="002875A5"/>
    <w:rsid w:val="002909BA"/>
    <w:rsid w:val="00295A71"/>
    <w:rsid w:val="00296A68"/>
    <w:rsid w:val="002A5877"/>
    <w:rsid w:val="002B4269"/>
    <w:rsid w:val="002B797C"/>
    <w:rsid w:val="002C1391"/>
    <w:rsid w:val="002C1DC0"/>
    <w:rsid w:val="002D2C90"/>
    <w:rsid w:val="002D2E72"/>
    <w:rsid w:val="00300B5C"/>
    <w:rsid w:val="00301A44"/>
    <w:rsid w:val="0030762F"/>
    <w:rsid w:val="00316955"/>
    <w:rsid w:val="00321930"/>
    <w:rsid w:val="00324D7E"/>
    <w:rsid w:val="00326F0F"/>
    <w:rsid w:val="003279D5"/>
    <w:rsid w:val="00337E17"/>
    <w:rsid w:val="00342396"/>
    <w:rsid w:val="003571E8"/>
    <w:rsid w:val="00357890"/>
    <w:rsid w:val="003602C4"/>
    <w:rsid w:val="00370520"/>
    <w:rsid w:val="00372133"/>
    <w:rsid w:val="00374D15"/>
    <w:rsid w:val="00376A09"/>
    <w:rsid w:val="003851EB"/>
    <w:rsid w:val="00386C4C"/>
    <w:rsid w:val="003942E5"/>
    <w:rsid w:val="00394C8D"/>
    <w:rsid w:val="00396741"/>
    <w:rsid w:val="003A02AD"/>
    <w:rsid w:val="003A31FF"/>
    <w:rsid w:val="003A50B6"/>
    <w:rsid w:val="003A535C"/>
    <w:rsid w:val="003B4035"/>
    <w:rsid w:val="003B7633"/>
    <w:rsid w:val="003C4AE8"/>
    <w:rsid w:val="003C6B5F"/>
    <w:rsid w:val="003D1E2E"/>
    <w:rsid w:val="003D4837"/>
    <w:rsid w:val="003D76BE"/>
    <w:rsid w:val="003E26C3"/>
    <w:rsid w:val="003E573B"/>
    <w:rsid w:val="003F13F3"/>
    <w:rsid w:val="003F40AB"/>
    <w:rsid w:val="00401789"/>
    <w:rsid w:val="00406172"/>
    <w:rsid w:val="00412101"/>
    <w:rsid w:val="0041514A"/>
    <w:rsid w:val="0042335D"/>
    <w:rsid w:val="00432F89"/>
    <w:rsid w:val="00440DF7"/>
    <w:rsid w:val="004427F3"/>
    <w:rsid w:val="00457671"/>
    <w:rsid w:val="00466086"/>
    <w:rsid w:val="004717D3"/>
    <w:rsid w:val="00472F50"/>
    <w:rsid w:val="00473BFE"/>
    <w:rsid w:val="004827C1"/>
    <w:rsid w:val="004840FD"/>
    <w:rsid w:val="00484CBA"/>
    <w:rsid w:val="00487BB0"/>
    <w:rsid w:val="004930D7"/>
    <w:rsid w:val="004A124C"/>
    <w:rsid w:val="004A196F"/>
    <w:rsid w:val="004A3302"/>
    <w:rsid w:val="004B5EBC"/>
    <w:rsid w:val="004C010E"/>
    <w:rsid w:val="004C096C"/>
    <w:rsid w:val="004C7831"/>
    <w:rsid w:val="004D1A90"/>
    <w:rsid w:val="004D4F56"/>
    <w:rsid w:val="004D50C8"/>
    <w:rsid w:val="004E1FF4"/>
    <w:rsid w:val="004E46E1"/>
    <w:rsid w:val="004F47DC"/>
    <w:rsid w:val="004F5DF3"/>
    <w:rsid w:val="00505AF8"/>
    <w:rsid w:val="0051041B"/>
    <w:rsid w:val="005115A4"/>
    <w:rsid w:val="00511CE8"/>
    <w:rsid w:val="00513EA9"/>
    <w:rsid w:val="00514075"/>
    <w:rsid w:val="00517D8F"/>
    <w:rsid w:val="005214F9"/>
    <w:rsid w:val="0052351B"/>
    <w:rsid w:val="00523698"/>
    <w:rsid w:val="00525AAD"/>
    <w:rsid w:val="00526232"/>
    <w:rsid w:val="00526E45"/>
    <w:rsid w:val="00530900"/>
    <w:rsid w:val="0053767B"/>
    <w:rsid w:val="0054289A"/>
    <w:rsid w:val="005513C1"/>
    <w:rsid w:val="005602F7"/>
    <w:rsid w:val="00561E69"/>
    <w:rsid w:val="00562982"/>
    <w:rsid w:val="005650D2"/>
    <w:rsid w:val="00566B02"/>
    <w:rsid w:val="005721EF"/>
    <w:rsid w:val="0057690A"/>
    <w:rsid w:val="00576D2A"/>
    <w:rsid w:val="005815E1"/>
    <w:rsid w:val="00584B3E"/>
    <w:rsid w:val="0058502B"/>
    <w:rsid w:val="0058754F"/>
    <w:rsid w:val="00590158"/>
    <w:rsid w:val="00590A23"/>
    <w:rsid w:val="00590E03"/>
    <w:rsid w:val="005A3351"/>
    <w:rsid w:val="005A53FE"/>
    <w:rsid w:val="005B0E6F"/>
    <w:rsid w:val="005B2D35"/>
    <w:rsid w:val="005B5528"/>
    <w:rsid w:val="005C011C"/>
    <w:rsid w:val="005C0911"/>
    <w:rsid w:val="005C65E1"/>
    <w:rsid w:val="005D2EE6"/>
    <w:rsid w:val="005D710C"/>
    <w:rsid w:val="005E3913"/>
    <w:rsid w:val="005F5FA4"/>
    <w:rsid w:val="00604F11"/>
    <w:rsid w:val="006066D5"/>
    <w:rsid w:val="00613EBE"/>
    <w:rsid w:val="006145A7"/>
    <w:rsid w:val="00622479"/>
    <w:rsid w:val="0063114B"/>
    <w:rsid w:val="006337FF"/>
    <w:rsid w:val="00634D24"/>
    <w:rsid w:val="00635C76"/>
    <w:rsid w:val="00635DCD"/>
    <w:rsid w:val="00642B0D"/>
    <w:rsid w:val="00646471"/>
    <w:rsid w:val="006569E1"/>
    <w:rsid w:val="00680650"/>
    <w:rsid w:val="006826FB"/>
    <w:rsid w:val="00683488"/>
    <w:rsid w:val="0068350C"/>
    <w:rsid w:val="00684750"/>
    <w:rsid w:val="00685143"/>
    <w:rsid w:val="00685509"/>
    <w:rsid w:val="00690DDE"/>
    <w:rsid w:val="00691191"/>
    <w:rsid w:val="00691F50"/>
    <w:rsid w:val="006931A2"/>
    <w:rsid w:val="00694D10"/>
    <w:rsid w:val="00695A58"/>
    <w:rsid w:val="00695C9E"/>
    <w:rsid w:val="00696C74"/>
    <w:rsid w:val="006B0FF7"/>
    <w:rsid w:val="006B25B9"/>
    <w:rsid w:val="006B5E09"/>
    <w:rsid w:val="006D0809"/>
    <w:rsid w:val="006D0D9B"/>
    <w:rsid w:val="006D3DD0"/>
    <w:rsid w:val="006E1FF3"/>
    <w:rsid w:val="006E30DB"/>
    <w:rsid w:val="006E5FDA"/>
    <w:rsid w:val="006E5FEC"/>
    <w:rsid w:val="006F1F3F"/>
    <w:rsid w:val="006F38AA"/>
    <w:rsid w:val="00700BD8"/>
    <w:rsid w:val="00701494"/>
    <w:rsid w:val="0070462A"/>
    <w:rsid w:val="00707274"/>
    <w:rsid w:val="00707CCB"/>
    <w:rsid w:val="0071015E"/>
    <w:rsid w:val="00723AF4"/>
    <w:rsid w:val="007318DD"/>
    <w:rsid w:val="00733BC1"/>
    <w:rsid w:val="00740CDE"/>
    <w:rsid w:val="00743F39"/>
    <w:rsid w:val="0074564A"/>
    <w:rsid w:val="007473D9"/>
    <w:rsid w:val="00753CCC"/>
    <w:rsid w:val="007606BD"/>
    <w:rsid w:val="00762858"/>
    <w:rsid w:val="00775B84"/>
    <w:rsid w:val="007805E7"/>
    <w:rsid w:val="007830CB"/>
    <w:rsid w:val="00793274"/>
    <w:rsid w:val="00794DFF"/>
    <w:rsid w:val="007A5486"/>
    <w:rsid w:val="007B0A58"/>
    <w:rsid w:val="007B1244"/>
    <w:rsid w:val="007B180C"/>
    <w:rsid w:val="007B2A88"/>
    <w:rsid w:val="007B448F"/>
    <w:rsid w:val="007D145B"/>
    <w:rsid w:val="007D1EB5"/>
    <w:rsid w:val="007D3A1D"/>
    <w:rsid w:val="007E1F9B"/>
    <w:rsid w:val="007E5215"/>
    <w:rsid w:val="007F2394"/>
    <w:rsid w:val="007F34B7"/>
    <w:rsid w:val="00814CD1"/>
    <w:rsid w:val="0081641C"/>
    <w:rsid w:val="00816DCD"/>
    <w:rsid w:val="008172EA"/>
    <w:rsid w:val="0082153B"/>
    <w:rsid w:val="0082266B"/>
    <w:rsid w:val="008340CD"/>
    <w:rsid w:val="00840136"/>
    <w:rsid w:val="00841AC0"/>
    <w:rsid w:val="00847D15"/>
    <w:rsid w:val="00855680"/>
    <w:rsid w:val="0086199F"/>
    <w:rsid w:val="00861F75"/>
    <w:rsid w:val="00864446"/>
    <w:rsid w:val="008728B2"/>
    <w:rsid w:val="00873893"/>
    <w:rsid w:val="00874A04"/>
    <w:rsid w:val="00885212"/>
    <w:rsid w:val="00887552"/>
    <w:rsid w:val="008907A3"/>
    <w:rsid w:val="008907E5"/>
    <w:rsid w:val="008A1EF9"/>
    <w:rsid w:val="008A2E3A"/>
    <w:rsid w:val="008B110D"/>
    <w:rsid w:val="008B1364"/>
    <w:rsid w:val="008B34DE"/>
    <w:rsid w:val="008B445E"/>
    <w:rsid w:val="008B5FAE"/>
    <w:rsid w:val="008B68F0"/>
    <w:rsid w:val="008B7C5C"/>
    <w:rsid w:val="008C33DD"/>
    <w:rsid w:val="008D3CF3"/>
    <w:rsid w:val="008D4410"/>
    <w:rsid w:val="008E3215"/>
    <w:rsid w:val="008E6844"/>
    <w:rsid w:val="008F1D6E"/>
    <w:rsid w:val="00901DE3"/>
    <w:rsid w:val="00902331"/>
    <w:rsid w:val="00904063"/>
    <w:rsid w:val="00906158"/>
    <w:rsid w:val="00906E66"/>
    <w:rsid w:val="00910ADF"/>
    <w:rsid w:val="00914B3F"/>
    <w:rsid w:val="00934406"/>
    <w:rsid w:val="00936C3A"/>
    <w:rsid w:val="009370D7"/>
    <w:rsid w:val="00942EDE"/>
    <w:rsid w:val="00943A17"/>
    <w:rsid w:val="00947B32"/>
    <w:rsid w:val="009502AF"/>
    <w:rsid w:val="00951039"/>
    <w:rsid w:val="00952C87"/>
    <w:rsid w:val="009548E8"/>
    <w:rsid w:val="009669E7"/>
    <w:rsid w:val="009711EF"/>
    <w:rsid w:val="0098384F"/>
    <w:rsid w:val="0098424F"/>
    <w:rsid w:val="00985B85"/>
    <w:rsid w:val="00987ED8"/>
    <w:rsid w:val="0099060D"/>
    <w:rsid w:val="00997E4E"/>
    <w:rsid w:val="009A0DD3"/>
    <w:rsid w:val="009A7004"/>
    <w:rsid w:val="009B2B62"/>
    <w:rsid w:val="009B5FAC"/>
    <w:rsid w:val="009C466E"/>
    <w:rsid w:val="009D4F20"/>
    <w:rsid w:val="009E19B9"/>
    <w:rsid w:val="009E27D9"/>
    <w:rsid w:val="009E298B"/>
    <w:rsid w:val="009F1491"/>
    <w:rsid w:val="009F29F0"/>
    <w:rsid w:val="00A35981"/>
    <w:rsid w:val="00A35C40"/>
    <w:rsid w:val="00A40142"/>
    <w:rsid w:val="00A419C4"/>
    <w:rsid w:val="00A42209"/>
    <w:rsid w:val="00A51991"/>
    <w:rsid w:val="00A53E6E"/>
    <w:rsid w:val="00A54D50"/>
    <w:rsid w:val="00A65760"/>
    <w:rsid w:val="00A679B9"/>
    <w:rsid w:val="00A703C5"/>
    <w:rsid w:val="00A70D24"/>
    <w:rsid w:val="00A73D07"/>
    <w:rsid w:val="00A75865"/>
    <w:rsid w:val="00A75D33"/>
    <w:rsid w:val="00A84FE5"/>
    <w:rsid w:val="00A85850"/>
    <w:rsid w:val="00A93751"/>
    <w:rsid w:val="00A9778F"/>
    <w:rsid w:val="00AA1920"/>
    <w:rsid w:val="00AA3021"/>
    <w:rsid w:val="00AA4A1A"/>
    <w:rsid w:val="00AA6008"/>
    <w:rsid w:val="00AB207B"/>
    <w:rsid w:val="00AC1161"/>
    <w:rsid w:val="00AC384B"/>
    <w:rsid w:val="00AD11CB"/>
    <w:rsid w:val="00AE145F"/>
    <w:rsid w:val="00AE1E3F"/>
    <w:rsid w:val="00AF46DD"/>
    <w:rsid w:val="00B01635"/>
    <w:rsid w:val="00B02E58"/>
    <w:rsid w:val="00B045A0"/>
    <w:rsid w:val="00B04AA3"/>
    <w:rsid w:val="00B067DB"/>
    <w:rsid w:val="00B17D75"/>
    <w:rsid w:val="00B212AF"/>
    <w:rsid w:val="00B34D06"/>
    <w:rsid w:val="00B50F57"/>
    <w:rsid w:val="00B528E2"/>
    <w:rsid w:val="00B55298"/>
    <w:rsid w:val="00B60063"/>
    <w:rsid w:val="00B6390D"/>
    <w:rsid w:val="00B654E1"/>
    <w:rsid w:val="00B70F50"/>
    <w:rsid w:val="00B71BBA"/>
    <w:rsid w:val="00B725F5"/>
    <w:rsid w:val="00B7721D"/>
    <w:rsid w:val="00B77768"/>
    <w:rsid w:val="00B81A4D"/>
    <w:rsid w:val="00B83875"/>
    <w:rsid w:val="00B87EDD"/>
    <w:rsid w:val="00B925FE"/>
    <w:rsid w:val="00BA2344"/>
    <w:rsid w:val="00BA56EE"/>
    <w:rsid w:val="00BB1C22"/>
    <w:rsid w:val="00BC7E86"/>
    <w:rsid w:val="00BD07A4"/>
    <w:rsid w:val="00BD7827"/>
    <w:rsid w:val="00BE2D83"/>
    <w:rsid w:val="00BF4755"/>
    <w:rsid w:val="00BF55A5"/>
    <w:rsid w:val="00BF5B7C"/>
    <w:rsid w:val="00C047C9"/>
    <w:rsid w:val="00C12E26"/>
    <w:rsid w:val="00C1577F"/>
    <w:rsid w:val="00C23B3D"/>
    <w:rsid w:val="00C24E70"/>
    <w:rsid w:val="00C25AA2"/>
    <w:rsid w:val="00C25B4D"/>
    <w:rsid w:val="00C35B60"/>
    <w:rsid w:val="00C36262"/>
    <w:rsid w:val="00C3634C"/>
    <w:rsid w:val="00C37830"/>
    <w:rsid w:val="00C41668"/>
    <w:rsid w:val="00C41711"/>
    <w:rsid w:val="00C50947"/>
    <w:rsid w:val="00C515D3"/>
    <w:rsid w:val="00C532EF"/>
    <w:rsid w:val="00C55800"/>
    <w:rsid w:val="00C57085"/>
    <w:rsid w:val="00C57AD3"/>
    <w:rsid w:val="00C611F6"/>
    <w:rsid w:val="00C64DEB"/>
    <w:rsid w:val="00C71E44"/>
    <w:rsid w:val="00C7641C"/>
    <w:rsid w:val="00C77081"/>
    <w:rsid w:val="00C83272"/>
    <w:rsid w:val="00C948F8"/>
    <w:rsid w:val="00C951BD"/>
    <w:rsid w:val="00C97236"/>
    <w:rsid w:val="00CB2D62"/>
    <w:rsid w:val="00CB47C3"/>
    <w:rsid w:val="00CB4E0E"/>
    <w:rsid w:val="00CC2D62"/>
    <w:rsid w:val="00CC3409"/>
    <w:rsid w:val="00CC560F"/>
    <w:rsid w:val="00CC6456"/>
    <w:rsid w:val="00CD0E13"/>
    <w:rsid w:val="00CD2A8E"/>
    <w:rsid w:val="00CE02FB"/>
    <w:rsid w:val="00CE13CF"/>
    <w:rsid w:val="00CE60EE"/>
    <w:rsid w:val="00CF651D"/>
    <w:rsid w:val="00D02DDF"/>
    <w:rsid w:val="00D0415C"/>
    <w:rsid w:val="00D05985"/>
    <w:rsid w:val="00D07EBC"/>
    <w:rsid w:val="00D167BD"/>
    <w:rsid w:val="00D210E8"/>
    <w:rsid w:val="00D23DC9"/>
    <w:rsid w:val="00D25408"/>
    <w:rsid w:val="00D25B95"/>
    <w:rsid w:val="00D319E5"/>
    <w:rsid w:val="00D4111B"/>
    <w:rsid w:val="00D4321F"/>
    <w:rsid w:val="00D452A5"/>
    <w:rsid w:val="00D45380"/>
    <w:rsid w:val="00D57E2F"/>
    <w:rsid w:val="00D61F48"/>
    <w:rsid w:val="00D63E27"/>
    <w:rsid w:val="00D66E34"/>
    <w:rsid w:val="00D7368A"/>
    <w:rsid w:val="00D746BC"/>
    <w:rsid w:val="00D805A9"/>
    <w:rsid w:val="00D833DC"/>
    <w:rsid w:val="00DA0237"/>
    <w:rsid w:val="00DA1AC3"/>
    <w:rsid w:val="00DA3630"/>
    <w:rsid w:val="00DA390F"/>
    <w:rsid w:val="00DA5A84"/>
    <w:rsid w:val="00DB212D"/>
    <w:rsid w:val="00DB513F"/>
    <w:rsid w:val="00DB5F97"/>
    <w:rsid w:val="00DC0D11"/>
    <w:rsid w:val="00DC289B"/>
    <w:rsid w:val="00DD4283"/>
    <w:rsid w:val="00DE0AAF"/>
    <w:rsid w:val="00DE0B4E"/>
    <w:rsid w:val="00DE30CA"/>
    <w:rsid w:val="00E006F6"/>
    <w:rsid w:val="00E00B01"/>
    <w:rsid w:val="00E011E0"/>
    <w:rsid w:val="00E11D62"/>
    <w:rsid w:val="00E14E6B"/>
    <w:rsid w:val="00E20912"/>
    <w:rsid w:val="00E22424"/>
    <w:rsid w:val="00E22EC4"/>
    <w:rsid w:val="00E24AFC"/>
    <w:rsid w:val="00E36BC5"/>
    <w:rsid w:val="00E4152B"/>
    <w:rsid w:val="00E50EBC"/>
    <w:rsid w:val="00E65347"/>
    <w:rsid w:val="00E83B36"/>
    <w:rsid w:val="00E875D7"/>
    <w:rsid w:val="00E96843"/>
    <w:rsid w:val="00E9744B"/>
    <w:rsid w:val="00E97C1B"/>
    <w:rsid w:val="00EC04E6"/>
    <w:rsid w:val="00EC0711"/>
    <w:rsid w:val="00EC306B"/>
    <w:rsid w:val="00EC54F6"/>
    <w:rsid w:val="00EE06F6"/>
    <w:rsid w:val="00EE1D28"/>
    <w:rsid w:val="00EE2727"/>
    <w:rsid w:val="00EE69E4"/>
    <w:rsid w:val="00EF7545"/>
    <w:rsid w:val="00F009A0"/>
    <w:rsid w:val="00F01F07"/>
    <w:rsid w:val="00F15CB9"/>
    <w:rsid w:val="00F2435D"/>
    <w:rsid w:val="00F41EBA"/>
    <w:rsid w:val="00F430EE"/>
    <w:rsid w:val="00F4415D"/>
    <w:rsid w:val="00F5046C"/>
    <w:rsid w:val="00F51FEB"/>
    <w:rsid w:val="00F52130"/>
    <w:rsid w:val="00F537C4"/>
    <w:rsid w:val="00F54BAE"/>
    <w:rsid w:val="00F62A2F"/>
    <w:rsid w:val="00F650E1"/>
    <w:rsid w:val="00F67B2E"/>
    <w:rsid w:val="00F70955"/>
    <w:rsid w:val="00F75651"/>
    <w:rsid w:val="00F768ED"/>
    <w:rsid w:val="00F837B3"/>
    <w:rsid w:val="00F939BB"/>
    <w:rsid w:val="00F95CC4"/>
    <w:rsid w:val="00FA344C"/>
    <w:rsid w:val="00FA3AD4"/>
    <w:rsid w:val="00FA3C60"/>
    <w:rsid w:val="00FA63ED"/>
    <w:rsid w:val="00FA705B"/>
    <w:rsid w:val="00FB01CB"/>
    <w:rsid w:val="00FB2151"/>
    <w:rsid w:val="00FB5EC3"/>
    <w:rsid w:val="00FB77EC"/>
    <w:rsid w:val="00FC1AE4"/>
    <w:rsid w:val="00FC4F1B"/>
    <w:rsid w:val="00FD47A1"/>
    <w:rsid w:val="00FD5E50"/>
    <w:rsid w:val="00FD7162"/>
    <w:rsid w:val="00FD7A3C"/>
    <w:rsid w:val="00FE61B1"/>
    <w:rsid w:val="00FE6753"/>
    <w:rsid w:val="00FE773B"/>
    <w:rsid w:val="00FE7754"/>
    <w:rsid w:val="00FE7D0B"/>
    <w:rsid w:val="00FF49C0"/>
    <w:rsid w:val="00FF6CA0"/>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4FB1B"/>
  <w15:chartTrackingRefBased/>
  <w15:docId w15:val="{06BDCA49-CF45-4267-A21D-6146A4018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9D5"/>
    <w:pPr>
      <w:spacing w:after="360" w:line="480" w:lineRule="auto"/>
    </w:pPr>
    <w:rPr>
      <w:rFonts w:ascii="Times New Roman" w:hAnsi="Times New Roman"/>
      <w:sz w:val="24"/>
    </w:rPr>
  </w:style>
  <w:style w:type="paragraph" w:styleId="Heading1">
    <w:name w:val="heading 1"/>
    <w:basedOn w:val="Normal"/>
    <w:next w:val="Normal"/>
    <w:link w:val="Heading1Char"/>
    <w:uiPriority w:val="9"/>
    <w:qFormat/>
    <w:rsid w:val="00DA5A84"/>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049B9"/>
    <w:pPr>
      <w:keepNext/>
      <w:keepLines/>
      <w:spacing w:before="40" w:after="16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696C74"/>
    <w:pPr>
      <w:keepNext/>
      <w:keepLines/>
      <w:spacing w:before="40" w:after="0"/>
      <w:outlineLvl w:val="2"/>
    </w:pPr>
    <w:rPr>
      <w:rFonts w:eastAsiaTheme="majorEastAsia" w:cstheme="majorBidi"/>
      <w: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A84"/>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2049B9"/>
    <w:rPr>
      <w:rFonts w:ascii="Times New Roman" w:eastAsiaTheme="majorEastAsia" w:hAnsi="Times New Roman" w:cstheme="majorBidi"/>
      <w:b/>
      <w:i/>
      <w:sz w:val="24"/>
      <w:szCs w:val="26"/>
    </w:rPr>
  </w:style>
  <w:style w:type="paragraph" w:styleId="ListParagraph">
    <w:name w:val="List Paragraph"/>
    <w:basedOn w:val="Normal"/>
    <w:uiPriority w:val="34"/>
    <w:qFormat/>
    <w:rsid w:val="00696C74"/>
    <w:pPr>
      <w:ind w:left="720"/>
      <w:contextualSpacing/>
    </w:pPr>
  </w:style>
  <w:style w:type="character" w:customStyle="1" w:styleId="Heading3Char">
    <w:name w:val="Heading 3 Char"/>
    <w:basedOn w:val="DefaultParagraphFont"/>
    <w:link w:val="Heading3"/>
    <w:uiPriority w:val="9"/>
    <w:rsid w:val="00696C74"/>
    <w:rPr>
      <w:rFonts w:ascii="Times New Roman" w:eastAsiaTheme="majorEastAsia" w:hAnsi="Times New Roman" w:cstheme="majorBidi"/>
      <w:i/>
      <w:sz w:val="24"/>
      <w:szCs w:val="24"/>
    </w:rPr>
  </w:style>
  <w:style w:type="character" w:styleId="Hyperlink">
    <w:name w:val="Hyperlink"/>
    <w:basedOn w:val="DefaultParagraphFont"/>
    <w:uiPriority w:val="99"/>
    <w:unhideWhenUsed/>
    <w:rsid w:val="00466086"/>
    <w:rPr>
      <w:color w:val="0000FF"/>
      <w:u w:val="single"/>
    </w:rPr>
  </w:style>
  <w:style w:type="paragraph" w:styleId="NormalWeb">
    <w:name w:val="Normal (Web)"/>
    <w:basedOn w:val="Normal"/>
    <w:uiPriority w:val="99"/>
    <w:semiHidden/>
    <w:unhideWhenUsed/>
    <w:rsid w:val="00466086"/>
    <w:pPr>
      <w:spacing w:before="100" w:beforeAutospacing="1" w:after="100" w:afterAutospacing="1" w:line="240" w:lineRule="auto"/>
    </w:pPr>
    <w:rPr>
      <w:rFonts w:eastAsia="Times New Roman" w:cs="Times New Roman"/>
      <w:szCs w:val="24"/>
      <w:lang w:eastAsia="en-CA"/>
    </w:rPr>
  </w:style>
  <w:style w:type="character" w:styleId="Strong">
    <w:name w:val="Strong"/>
    <w:basedOn w:val="DefaultParagraphFont"/>
    <w:uiPriority w:val="22"/>
    <w:qFormat/>
    <w:rsid w:val="00C50947"/>
    <w:rPr>
      <w:b/>
      <w:bCs/>
    </w:rPr>
  </w:style>
  <w:style w:type="numbering" w:customStyle="1" w:styleId="NoList1">
    <w:name w:val="No List1"/>
    <w:next w:val="NoList"/>
    <w:uiPriority w:val="99"/>
    <w:semiHidden/>
    <w:unhideWhenUsed/>
    <w:rsid w:val="00F5046C"/>
  </w:style>
  <w:style w:type="paragraph" w:styleId="Header">
    <w:name w:val="header"/>
    <w:basedOn w:val="Normal"/>
    <w:link w:val="HeaderChar"/>
    <w:uiPriority w:val="99"/>
    <w:unhideWhenUsed/>
    <w:rsid w:val="00F504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46C"/>
    <w:rPr>
      <w:rFonts w:ascii="Times New Roman" w:hAnsi="Times New Roman"/>
      <w:sz w:val="24"/>
    </w:rPr>
  </w:style>
  <w:style w:type="paragraph" w:styleId="Footer">
    <w:name w:val="footer"/>
    <w:basedOn w:val="Normal"/>
    <w:link w:val="FooterChar"/>
    <w:uiPriority w:val="99"/>
    <w:unhideWhenUsed/>
    <w:rsid w:val="00F504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46C"/>
    <w:rPr>
      <w:rFonts w:ascii="Times New Roman" w:hAnsi="Times New Roman"/>
      <w:sz w:val="24"/>
    </w:rPr>
  </w:style>
  <w:style w:type="table" w:styleId="TableGrid">
    <w:name w:val="Table Grid"/>
    <w:basedOn w:val="TableNormal"/>
    <w:uiPriority w:val="39"/>
    <w:rsid w:val="00562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629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5629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F15CB9"/>
    <w:pPr>
      <w:spacing w:after="240" w:line="240" w:lineRule="auto"/>
      <w:ind w:left="720" w:hanging="720"/>
    </w:pPr>
  </w:style>
  <w:style w:type="character" w:styleId="CommentReference">
    <w:name w:val="annotation reference"/>
    <w:basedOn w:val="DefaultParagraphFont"/>
    <w:uiPriority w:val="99"/>
    <w:semiHidden/>
    <w:unhideWhenUsed/>
    <w:rsid w:val="00604F11"/>
    <w:rPr>
      <w:sz w:val="16"/>
      <w:szCs w:val="16"/>
    </w:rPr>
  </w:style>
  <w:style w:type="paragraph" w:styleId="CommentText">
    <w:name w:val="annotation text"/>
    <w:basedOn w:val="Normal"/>
    <w:link w:val="CommentTextChar"/>
    <w:uiPriority w:val="99"/>
    <w:unhideWhenUsed/>
    <w:rsid w:val="00604F11"/>
    <w:pPr>
      <w:spacing w:line="240" w:lineRule="auto"/>
    </w:pPr>
    <w:rPr>
      <w:sz w:val="20"/>
      <w:szCs w:val="20"/>
    </w:rPr>
  </w:style>
  <w:style w:type="character" w:customStyle="1" w:styleId="CommentTextChar">
    <w:name w:val="Comment Text Char"/>
    <w:basedOn w:val="DefaultParagraphFont"/>
    <w:link w:val="CommentText"/>
    <w:uiPriority w:val="99"/>
    <w:rsid w:val="00604F1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4F11"/>
    <w:rPr>
      <w:b/>
      <w:bCs/>
    </w:rPr>
  </w:style>
  <w:style w:type="character" w:customStyle="1" w:styleId="CommentSubjectChar">
    <w:name w:val="Comment Subject Char"/>
    <w:basedOn w:val="CommentTextChar"/>
    <w:link w:val="CommentSubject"/>
    <w:uiPriority w:val="99"/>
    <w:semiHidden/>
    <w:rsid w:val="00604F11"/>
    <w:rPr>
      <w:rFonts w:ascii="Times New Roman" w:hAnsi="Times New Roman"/>
      <w:b/>
      <w:bCs/>
      <w:sz w:val="20"/>
      <w:szCs w:val="20"/>
    </w:rPr>
  </w:style>
  <w:style w:type="character" w:styleId="UnresolvedMention">
    <w:name w:val="Unresolved Mention"/>
    <w:basedOn w:val="DefaultParagraphFont"/>
    <w:uiPriority w:val="99"/>
    <w:semiHidden/>
    <w:unhideWhenUsed/>
    <w:rsid w:val="007B448F"/>
    <w:rPr>
      <w:color w:val="605E5C"/>
      <w:shd w:val="clear" w:color="auto" w:fill="E1DFDD"/>
    </w:rPr>
  </w:style>
  <w:style w:type="paragraph" w:styleId="Revision">
    <w:name w:val="Revision"/>
    <w:hidden/>
    <w:uiPriority w:val="99"/>
    <w:semiHidden/>
    <w:rsid w:val="00D25408"/>
    <w:pPr>
      <w:spacing w:after="0" w:line="240" w:lineRule="auto"/>
    </w:pPr>
    <w:rPr>
      <w:rFonts w:ascii="Times New Roman" w:hAnsi="Times New Roman"/>
      <w:sz w:val="24"/>
    </w:rPr>
  </w:style>
  <w:style w:type="paragraph" w:styleId="Subtitle">
    <w:name w:val="Subtitle"/>
    <w:basedOn w:val="Normal"/>
    <w:next w:val="Normal"/>
    <w:link w:val="SubtitleChar"/>
    <w:uiPriority w:val="11"/>
    <w:qFormat/>
    <w:rsid w:val="0070462A"/>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0462A"/>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5650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6657">
      <w:bodyDiv w:val="1"/>
      <w:marLeft w:val="0"/>
      <w:marRight w:val="0"/>
      <w:marTop w:val="0"/>
      <w:marBottom w:val="0"/>
      <w:divBdr>
        <w:top w:val="none" w:sz="0" w:space="0" w:color="auto"/>
        <w:left w:val="none" w:sz="0" w:space="0" w:color="auto"/>
        <w:bottom w:val="none" w:sz="0" w:space="0" w:color="auto"/>
        <w:right w:val="none" w:sz="0" w:space="0" w:color="auto"/>
      </w:divBdr>
    </w:div>
    <w:div w:id="93942406">
      <w:bodyDiv w:val="1"/>
      <w:marLeft w:val="0"/>
      <w:marRight w:val="0"/>
      <w:marTop w:val="0"/>
      <w:marBottom w:val="0"/>
      <w:divBdr>
        <w:top w:val="none" w:sz="0" w:space="0" w:color="auto"/>
        <w:left w:val="none" w:sz="0" w:space="0" w:color="auto"/>
        <w:bottom w:val="none" w:sz="0" w:space="0" w:color="auto"/>
        <w:right w:val="none" w:sz="0" w:space="0" w:color="auto"/>
      </w:divBdr>
    </w:div>
    <w:div w:id="165049787">
      <w:bodyDiv w:val="1"/>
      <w:marLeft w:val="0"/>
      <w:marRight w:val="0"/>
      <w:marTop w:val="0"/>
      <w:marBottom w:val="0"/>
      <w:divBdr>
        <w:top w:val="none" w:sz="0" w:space="0" w:color="auto"/>
        <w:left w:val="none" w:sz="0" w:space="0" w:color="auto"/>
        <w:bottom w:val="none" w:sz="0" w:space="0" w:color="auto"/>
        <w:right w:val="none" w:sz="0" w:space="0" w:color="auto"/>
      </w:divBdr>
    </w:div>
    <w:div w:id="226956809">
      <w:bodyDiv w:val="1"/>
      <w:marLeft w:val="0"/>
      <w:marRight w:val="0"/>
      <w:marTop w:val="0"/>
      <w:marBottom w:val="0"/>
      <w:divBdr>
        <w:top w:val="none" w:sz="0" w:space="0" w:color="auto"/>
        <w:left w:val="none" w:sz="0" w:space="0" w:color="auto"/>
        <w:bottom w:val="none" w:sz="0" w:space="0" w:color="auto"/>
        <w:right w:val="none" w:sz="0" w:space="0" w:color="auto"/>
      </w:divBdr>
    </w:div>
    <w:div w:id="366377618">
      <w:bodyDiv w:val="1"/>
      <w:marLeft w:val="0"/>
      <w:marRight w:val="0"/>
      <w:marTop w:val="0"/>
      <w:marBottom w:val="0"/>
      <w:divBdr>
        <w:top w:val="none" w:sz="0" w:space="0" w:color="auto"/>
        <w:left w:val="none" w:sz="0" w:space="0" w:color="auto"/>
        <w:bottom w:val="none" w:sz="0" w:space="0" w:color="auto"/>
        <w:right w:val="none" w:sz="0" w:space="0" w:color="auto"/>
      </w:divBdr>
    </w:div>
    <w:div w:id="372968707">
      <w:bodyDiv w:val="1"/>
      <w:marLeft w:val="0"/>
      <w:marRight w:val="0"/>
      <w:marTop w:val="0"/>
      <w:marBottom w:val="0"/>
      <w:divBdr>
        <w:top w:val="none" w:sz="0" w:space="0" w:color="auto"/>
        <w:left w:val="none" w:sz="0" w:space="0" w:color="auto"/>
        <w:bottom w:val="none" w:sz="0" w:space="0" w:color="auto"/>
        <w:right w:val="none" w:sz="0" w:space="0" w:color="auto"/>
      </w:divBdr>
    </w:div>
    <w:div w:id="526526084">
      <w:bodyDiv w:val="1"/>
      <w:marLeft w:val="0"/>
      <w:marRight w:val="0"/>
      <w:marTop w:val="0"/>
      <w:marBottom w:val="0"/>
      <w:divBdr>
        <w:top w:val="none" w:sz="0" w:space="0" w:color="auto"/>
        <w:left w:val="none" w:sz="0" w:space="0" w:color="auto"/>
        <w:bottom w:val="none" w:sz="0" w:space="0" w:color="auto"/>
        <w:right w:val="none" w:sz="0" w:space="0" w:color="auto"/>
      </w:divBdr>
    </w:div>
    <w:div w:id="896551744">
      <w:bodyDiv w:val="1"/>
      <w:marLeft w:val="0"/>
      <w:marRight w:val="0"/>
      <w:marTop w:val="0"/>
      <w:marBottom w:val="0"/>
      <w:divBdr>
        <w:top w:val="none" w:sz="0" w:space="0" w:color="auto"/>
        <w:left w:val="none" w:sz="0" w:space="0" w:color="auto"/>
        <w:bottom w:val="none" w:sz="0" w:space="0" w:color="auto"/>
        <w:right w:val="none" w:sz="0" w:space="0" w:color="auto"/>
      </w:divBdr>
    </w:div>
    <w:div w:id="1007950709">
      <w:bodyDiv w:val="1"/>
      <w:marLeft w:val="0"/>
      <w:marRight w:val="0"/>
      <w:marTop w:val="0"/>
      <w:marBottom w:val="0"/>
      <w:divBdr>
        <w:top w:val="none" w:sz="0" w:space="0" w:color="auto"/>
        <w:left w:val="none" w:sz="0" w:space="0" w:color="auto"/>
        <w:bottom w:val="none" w:sz="0" w:space="0" w:color="auto"/>
        <w:right w:val="none" w:sz="0" w:space="0" w:color="auto"/>
      </w:divBdr>
    </w:div>
    <w:div w:id="1528567602">
      <w:bodyDiv w:val="1"/>
      <w:marLeft w:val="0"/>
      <w:marRight w:val="0"/>
      <w:marTop w:val="0"/>
      <w:marBottom w:val="0"/>
      <w:divBdr>
        <w:top w:val="none" w:sz="0" w:space="0" w:color="auto"/>
        <w:left w:val="none" w:sz="0" w:space="0" w:color="auto"/>
        <w:bottom w:val="none" w:sz="0" w:space="0" w:color="auto"/>
        <w:right w:val="none" w:sz="0" w:space="0" w:color="auto"/>
      </w:divBdr>
    </w:div>
    <w:div w:id="1622803248">
      <w:bodyDiv w:val="1"/>
      <w:marLeft w:val="0"/>
      <w:marRight w:val="0"/>
      <w:marTop w:val="0"/>
      <w:marBottom w:val="0"/>
      <w:divBdr>
        <w:top w:val="none" w:sz="0" w:space="0" w:color="auto"/>
        <w:left w:val="none" w:sz="0" w:space="0" w:color="auto"/>
        <w:bottom w:val="none" w:sz="0" w:space="0" w:color="auto"/>
        <w:right w:val="none" w:sz="0" w:space="0" w:color="auto"/>
      </w:divBdr>
    </w:div>
    <w:div w:id="1731271906">
      <w:bodyDiv w:val="1"/>
      <w:marLeft w:val="0"/>
      <w:marRight w:val="0"/>
      <w:marTop w:val="0"/>
      <w:marBottom w:val="0"/>
      <w:divBdr>
        <w:top w:val="none" w:sz="0" w:space="0" w:color="auto"/>
        <w:left w:val="none" w:sz="0" w:space="0" w:color="auto"/>
        <w:bottom w:val="none" w:sz="0" w:space="0" w:color="auto"/>
        <w:right w:val="none" w:sz="0" w:space="0" w:color="auto"/>
      </w:divBdr>
    </w:div>
    <w:div w:id="1831671951">
      <w:bodyDiv w:val="1"/>
      <w:marLeft w:val="0"/>
      <w:marRight w:val="0"/>
      <w:marTop w:val="0"/>
      <w:marBottom w:val="0"/>
      <w:divBdr>
        <w:top w:val="none" w:sz="0" w:space="0" w:color="auto"/>
        <w:left w:val="none" w:sz="0" w:space="0" w:color="auto"/>
        <w:bottom w:val="none" w:sz="0" w:space="0" w:color="auto"/>
        <w:right w:val="none" w:sz="0" w:space="0" w:color="auto"/>
      </w:divBdr>
    </w:div>
    <w:div w:id="2017880433">
      <w:bodyDiv w:val="1"/>
      <w:marLeft w:val="0"/>
      <w:marRight w:val="0"/>
      <w:marTop w:val="0"/>
      <w:marBottom w:val="0"/>
      <w:divBdr>
        <w:top w:val="none" w:sz="0" w:space="0" w:color="auto"/>
        <w:left w:val="none" w:sz="0" w:space="0" w:color="auto"/>
        <w:bottom w:val="none" w:sz="0" w:space="0" w:color="auto"/>
        <w:right w:val="none" w:sz="0" w:space="0" w:color="auto"/>
      </w:divBdr>
    </w:div>
    <w:div w:id="2052029363">
      <w:bodyDiv w:val="1"/>
      <w:marLeft w:val="0"/>
      <w:marRight w:val="0"/>
      <w:marTop w:val="0"/>
      <w:marBottom w:val="0"/>
      <w:divBdr>
        <w:top w:val="none" w:sz="0" w:space="0" w:color="auto"/>
        <w:left w:val="none" w:sz="0" w:space="0" w:color="auto"/>
        <w:bottom w:val="none" w:sz="0" w:space="0" w:color="auto"/>
        <w:right w:val="none" w:sz="0" w:space="0" w:color="auto"/>
      </w:divBdr>
    </w:div>
    <w:div w:id="208648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jstor.org/stable/3803155"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3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0.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20.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png"/><Relationship Id="rId5" Type="http://schemas.openxmlformats.org/officeDocument/2006/relationships/webSettings" Target="webSettings.xml"/><Relationship Id="rId23" Type="http://schemas.openxmlformats.org/officeDocument/2006/relationships/image" Target="media/image60.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6.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DCF52-2E4A-4CE5-AA6B-3091458DA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2250</TotalTime>
  <Pages>31</Pages>
  <Words>19132</Words>
  <Characters>109059</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sunny541@student.ubc.ca</dc:creator>
  <cp:keywords/>
  <dc:description/>
  <cp:lastModifiedBy>Tseng, Yi-Chin</cp:lastModifiedBy>
  <cp:revision>204</cp:revision>
  <dcterms:created xsi:type="dcterms:W3CDTF">2025-09-22T22:31:00Z</dcterms:created>
  <dcterms:modified xsi:type="dcterms:W3CDTF">2025-12-17T21:50:00Z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id="B5VHA4h4"/&gt;&lt;style id="http://www.zotero.org/styles/chicago-author-date" locale="en-CA" hasBibliography="1" bibliographyStyleHasBeenSet="1"/&gt;&lt;prefs&gt;&lt;pref name="fieldType" value="Field"/&gt;&lt;/prefs&gt;&lt;/</vt:lpwstr>
  </property>
  <property fmtid="{D5CDD505-2E9C-101B-9397-08002B2CF9AE}" pid="3" name="ZOTERO_PREF_2">
    <vt:lpwstr>data&gt;</vt:lpwstr>
  </property>
</Properties>
</file>